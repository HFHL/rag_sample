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40D49" w14:textId="4C9E85AE" w:rsidR="00AB7F83" w:rsidRDefault="00D05FBD">
      <w:pPr>
        <w:pStyle w:val="TOC1"/>
        <w:tabs>
          <w:tab w:val="right" w:leader="dot" w:pos="9004"/>
        </w:tabs>
        <w:rPr>
          <w:rFonts w:cstheme="minorBidi" w:hint="eastAsia"/>
          <w:noProof/>
          <w:kern w:val="2"/>
          <w:szCs w:val="24"/>
          <w14:ligatures w14:val="standardContextual"/>
        </w:rPr>
      </w:pPr>
      <w:r>
        <w:rPr>
          <w:rFonts w:hint="eastAsia"/>
        </w:rPr>
        <w:fldChar w:fldCharType="begin"/>
      </w:r>
      <w:r>
        <w:rPr>
          <w:rFonts w:hint="eastAsia"/>
        </w:rPr>
        <w:instrText xml:space="preserve"> </w:instrText>
      </w:r>
      <w:r>
        <w:instrText>TOC \o "1-3" \h \z \u</w:instrText>
      </w:r>
      <w:r>
        <w:rPr>
          <w:rFonts w:hint="eastAsia"/>
        </w:rPr>
        <w:instrText xml:space="preserve"> </w:instrText>
      </w:r>
      <w:r>
        <w:rPr>
          <w:rFonts w:hint="eastAsia"/>
        </w:rPr>
        <w:fldChar w:fldCharType="separate"/>
      </w:r>
      <w:hyperlink w:anchor="_Toc207809532" w:history="1">
        <w:r w:rsidR="00AB7F83" w:rsidRPr="00A23F58">
          <w:rPr>
            <w:rStyle w:val="ae"/>
            <w:rFonts w:hint="eastAsia"/>
            <w:noProof/>
          </w:rPr>
          <w:t>学校介绍</w:t>
        </w:r>
        <w:r w:rsidR="00AB7F83">
          <w:rPr>
            <w:rFonts w:hint="eastAsia"/>
            <w:noProof/>
            <w:webHidden/>
          </w:rPr>
          <w:tab/>
        </w:r>
        <w:r w:rsidR="00AB7F83">
          <w:rPr>
            <w:rFonts w:hint="eastAsia"/>
            <w:noProof/>
            <w:webHidden/>
          </w:rPr>
          <w:fldChar w:fldCharType="begin"/>
        </w:r>
        <w:r w:rsidR="00AB7F83">
          <w:rPr>
            <w:rFonts w:hint="eastAsia"/>
            <w:noProof/>
            <w:webHidden/>
          </w:rPr>
          <w:instrText xml:space="preserve"> </w:instrText>
        </w:r>
        <w:r w:rsidR="00AB7F83">
          <w:rPr>
            <w:noProof/>
            <w:webHidden/>
          </w:rPr>
          <w:instrText>PAGEREF _Toc207809532 \h</w:instrText>
        </w:r>
        <w:r w:rsidR="00AB7F83">
          <w:rPr>
            <w:rFonts w:hint="eastAsia"/>
            <w:noProof/>
            <w:webHidden/>
          </w:rPr>
          <w:instrText xml:space="preserve"> </w:instrText>
        </w:r>
        <w:r w:rsidR="00AB7F83">
          <w:rPr>
            <w:rFonts w:hint="eastAsia"/>
            <w:noProof/>
            <w:webHidden/>
          </w:rPr>
        </w:r>
        <w:r w:rsidR="00AB7F83">
          <w:rPr>
            <w:rFonts w:hint="eastAsia"/>
            <w:noProof/>
            <w:webHidden/>
          </w:rPr>
          <w:fldChar w:fldCharType="separate"/>
        </w:r>
        <w:r w:rsidR="00AB7F83">
          <w:rPr>
            <w:rFonts w:hint="eastAsia"/>
            <w:noProof/>
            <w:webHidden/>
          </w:rPr>
          <w:t>1</w:t>
        </w:r>
        <w:r w:rsidR="00AB7F83">
          <w:rPr>
            <w:rFonts w:hint="eastAsia"/>
            <w:noProof/>
            <w:webHidden/>
          </w:rPr>
          <w:fldChar w:fldCharType="end"/>
        </w:r>
      </w:hyperlink>
    </w:p>
    <w:p w14:paraId="3F8E9138" w14:textId="2C2A9D56" w:rsidR="00AB7F83" w:rsidRDefault="00AB7F83">
      <w:pPr>
        <w:pStyle w:val="TOC1"/>
        <w:tabs>
          <w:tab w:val="right" w:leader="dot" w:pos="9004"/>
        </w:tabs>
        <w:rPr>
          <w:rFonts w:cstheme="minorBidi" w:hint="eastAsia"/>
          <w:noProof/>
          <w:kern w:val="2"/>
          <w:szCs w:val="24"/>
          <w14:ligatures w14:val="standardContextual"/>
        </w:rPr>
      </w:pPr>
      <w:hyperlink w:anchor="_Toc207809533" w:history="1">
        <w:r w:rsidRPr="00A23F58">
          <w:rPr>
            <w:rStyle w:val="ae"/>
            <w:rFonts w:hint="eastAsia"/>
            <w:b/>
            <w:bCs/>
            <w:noProof/>
          </w:rPr>
          <w:t>学校开展新学期教学检查 保障教学工作平稳有序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B65FA2B" w14:textId="06E51E35" w:rsidR="00AB7F83" w:rsidRDefault="00AB7F83">
      <w:pPr>
        <w:pStyle w:val="TOC1"/>
        <w:tabs>
          <w:tab w:val="right" w:leader="dot" w:pos="9004"/>
        </w:tabs>
        <w:rPr>
          <w:rFonts w:cstheme="minorBidi" w:hint="eastAsia"/>
          <w:noProof/>
          <w:kern w:val="2"/>
          <w:szCs w:val="24"/>
          <w14:ligatures w14:val="standardContextual"/>
        </w:rPr>
      </w:pPr>
      <w:hyperlink w:anchor="_Toc207809534" w:history="1">
        <w:r w:rsidRPr="00A23F58">
          <w:rPr>
            <w:rStyle w:val="ae"/>
            <w:rFonts w:hint="eastAsia"/>
            <w:b/>
            <w:bCs/>
            <w:noProof/>
          </w:rPr>
          <w:t>我校开展2025年秋季开学安全检查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23B21E1" w14:textId="76866888" w:rsidR="00AB7F83" w:rsidRDefault="00AB7F83">
      <w:pPr>
        <w:pStyle w:val="TOC1"/>
        <w:tabs>
          <w:tab w:val="right" w:leader="dot" w:pos="9004"/>
        </w:tabs>
        <w:rPr>
          <w:rFonts w:cstheme="minorBidi" w:hint="eastAsia"/>
          <w:noProof/>
          <w:kern w:val="2"/>
          <w:szCs w:val="24"/>
          <w14:ligatures w14:val="standardContextual"/>
        </w:rPr>
      </w:pPr>
      <w:hyperlink w:anchor="_Toc207809535" w:history="1">
        <w:r w:rsidRPr="00A23F58">
          <w:rPr>
            <w:rStyle w:val="ae"/>
            <w:rFonts w:hint="eastAsia"/>
            <w:b/>
            <w:bCs/>
            <w:noProof/>
          </w:rPr>
          <w:t>校党委书记李炜弘为辅导员作专题辅导报告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18FA1E8" w14:textId="4BE06418" w:rsidR="00AB7F83" w:rsidRDefault="00AB7F83">
      <w:pPr>
        <w:pStyle w:val="TOC1"/>
        <w:tabs>
          <w:tab w:val="right" w:leader="dot" w:pos="9004"/>
        </w:tabs>
        <w:rPr>
          <w:rFonts w:cstheme="minorBidi" w:hint="eastAsia"/>
          <w:noProof/>
          <w:kern w:val="2"/>
          <w:szCs w:val="24"/>
          <w14:ligatures w14:val="standardContextual"/>
        </w:rPr>
      </w:pPr>
      <w:hyperlink w:anchor="_Toc207809536" w:history="1">
        <w:r w:rsidRPr="00A23F58">
          <w:rPr>
            <w:rStyle w:val="ae"/>
            <w:rFonts w:hint="eastAsia"/>
            <w:b/>
            <w:bCs/>
            <w:noProof/>
          </w:rPr>
          <w:t>我校在2025 年世界职业院校技能大赛中荣获铜奖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E433425" w14:textId="384CA1AB" w:rsidR="00AB7F83" w:rsidRDefault="00AB7F83">
      <w:pPr>
        <w:pStyle w:val="TOC1"/>
        <w:tabs>
          <w:tab w:val="right" w:leader="dot" w:pos="9004"/>
        </w:tabs>
        <w:rPr>
          <w:rFonts w:cstheme="minorBidi" w:hint="eastAsia"/>
          <w:noProof/>
          <w:kern w:val="2"/>
          <w:szCs w:val="24"/>
          <w14:ligatures w14:val="standardContextual"/>
        </w:rPr>
      </w:pPr>
      <w:hyperlink w:anchor="_Toc207809537" w:history="1">
        <w:r w:rsidRPr="00A23F58">
          <w:rPr>
            <w:rStyle w:val="ae"/>
            <w:rFonts w:hint="eastAsia"/>
            <w:b/>
            <w:bCs/>
            <w:noProof/>
          </w:rPr>
          <w:t>我校中医药老年康养产教融合实训基地项目顺利封顶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3345ABD" w14:textId="121824D7" w:rsidR="00AB7F83" w:rsidRDefault="00AB7F83">
      <w:pPr>
        <w:pStyle w:val="TOC1"/>
        <w:tabs>
          <w:tab w:val="right" w:leader="dot" w:pos="9004"/>
        </w:tabs>
        <w:rPr>
          <w:rFonts w:cstheme="minorBidi" w:hint="eastAsia"/>
          <w:noProof/>
          <w:kern w:val="2"/>
          <w:szCs w:val="24"/>
          <w14:ligatures w14:val="standardContextual"/>
        </w:rPr>
      </w:pPr>
      <w:hyperlink w:anchor="_Toc207809538" w:history="1">
        <w:r w:rsidRPr="00A23F58">
          <w:rPr>
            <w:rStyle w:val="ae"/>
            <w:rFonts w:hint="eastAsia"/>
            <w:noProof/>
          </w:rPr>
          <w:t>四川中医药高等专科学校“校友联络信使”聘任管理办法（试行）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1A89E2B3" w14:textId="077A58D7" w:rsidR="00AB7F83" w:rsidRDefault="00AB7F83">
      <w:pPr>
        <w:pStyle w:val="TOC1"/>
        <w:tabs>
          <w:tab w:val="right" w:leader="dot" w:pos="9004"/>
        </w:tabs>
        <w:rPr>
          <w:rFonts w:cstheme="minorBidi" w:hint="eastAsia"/>
          <w:noProof/>
          <w:kern w:val="2"/>
          <w:szCs w:val="24"/>
          <w14:ligatures w14:val="standardContextual"/>
        </w:rPr>
      </w:pPr>
      <w:hyperlink w:anchor="_Toc207809539" w:history="1">
        <w:r w:rsidRPr="00A23F58">
          <w:rPr>
            <w:rStyle w:val="ae"/>
            <w:rFonts w:hint="eastAsia"/>
            <w:noProof/>
          </w:rPr>
          <w:t>四川中医药高等专科学校校友工作管理办法（试行）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36CA9EEE" w14:textId="0123C85F" w:rsidR="00AB7F83" w:rsidRDefault="00AB7F83">
      <w:pPr>
        <w:pStyle w:val="TOC1"/>
        <w:tabs>
          <w:tab w:val="right" w:leader="dot" w:pos="9004"/>
        </w:tabs>
        <w:rPr>
          <w:rFonts w:cstheme="minorBidi" w:hint="eastAsia"/>
          <w:noProof/>
          <w:kern w:val="2"/>
          <w:szCs w:val="24"/>
          <w14:ligatures w14:val="standardContextual"/>
        </w:rPr>
      </w:pPr>
      <w:hyperlink w:anchor="_Toc207809540" w:history="1">
        <w:r w:rsidRPr="00A23F58">
          <w:rPr>
            <w:rStyle w:val="ae"/>
            <w:rFonts w:ascii="宋体" w:hAnsi="宋体" w:hint="eastAsia"/>
            <w:b/>
            <w:noProof/>
          </w:rPr>
          <w:t>四川中医药高等专科学校学生出国（境）留学研修申请表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163FE941" w14:textId="7B4C958C" w:rsidR="00AB7F83" w:rsidRDefault="00AB7F83">
      <w:pPr>
        <w:pStyle w:val="TOC1"/>
        <w:tabs>
          <w:tab w:val="right" w:leader="dot" w:pos="9004"/>
        </w:tabs>
        <w:rPr>
          <w:rFonts w:cstheme="minorBidi" w:hint="eastAsia"/>
          <w:noProof/>
          <w:kern w:val="2"/>
          <w:szCs w:val="24"/>
          <w14:ligatures w14:val="standardContextual"/>
        </w:rPr>
      </w:pPr>
      <w:hyperlink w:anchor="_Toc207809541" w:history="1">
        <w:r w:rsidRPr="00A23F58">
          <w:rPr>
            <w:rStyle w:val="ae"/>
            <w:rFonts w:ascii="宋体" w:eastAsia="宋体" w:hint="eastAsia"/>
            <w:b/>
            <w:noProof/>
          </w:rPr>
          <w:t>Emai</w:t>
        </w:r>
        <w:r w:rsidRPr="00A23F58">
          <w:rPr>
            <w:rStyle w:val="ae"/>
            <w:rFonts w:ascii="宋体" w:eastAsia="宋体" w:hint="eastAsia"/>
            <w:b/>
            <w:noProof/>
          </w:rPr>
          <w:t>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2CE41F75" w14:textId="02812988" w:rsidR="00AB7F83" w:rsidRDefault="00AB7F83">
      <w:pPr>
        <w:pStyle w:val="TOC1"/>
        <w:tabs>
          <w:tab w:val="right" w:leader="dot" w:pos="9004"/>
        </w:tabs>
        <w:rPr>
          <w:rFonts w:cstheme="minorBidi" w:hint="eastAsia"/>
          <w:noProof/>
          <w:kern w:val="2"/>
          <w:szCs w:val="24"/>
          <w14:ligatures w14:val="standardContextual"/>
        </w:rPr>
      </w:pPr>
      <w:hyperlink w:anchor="_Toc207809542" w:history="1">
        <w:r w:rsidRPr="00A23F58">
          <w:rPr>
            <w:rStyle w:val="ae"/>
            <w:rFonts w:ascii="黑体" w:eastAsia="黑体" w:hint="eastAsia"/>
            <w:b/>
            <w:noProof/>
          </w:rPr>
          <w:t>四川中医药高等专科学校学生自费出国（境）留学责任书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469791DD" w14:textId="47D95049" w:rsidR="00AB7F83" w:rsidRDefault="00AB7F83">
      <w:pPr>
        <w:pStyle w:val="TOC1"/>
        <w:tabs>
          <w:tab w:val="right" w:leader="dot" w:pos="9004"/>
        </w:tabs>
        <w:rPr>
          <w:rFonts w:cstheme="minorBidi" w:hint="eastAsia"/>
          <w:noProof/>
          <w:kern w:val="2"/>
          <w:szCs w:val="24"/>
          <w14:ligatures w14:val="standardContextual"/>
        </w:rPr>
      </w:pPr>
      <w:hyperlink w:anchor="_Toc207809543" w:history="1">
        <w:r w:rsidRPr="00A23F58">
          <w:rPr>
            <w:rStyle w:val="ae"/>
            <w:rFonts w:ascii="宋体" w:hAnsi="宋体" w:hint="eastAsia"/>
            <w:b/>
            <w:noProof/>
          </w:rPr>
          <w:t>四川中医药高等专科学校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3FC39444" w14:textId="05454345" w:rsidR="00AB7F83" w:rsidRDefault="00AB7F83">
      <w:pPr>
        <w:pStyle w:val="TOC1"/>
        <w:tabs>
          <w:tab w:val="right" w:leader="dot" w:pos="9004"/>
        </w:tabs>
        <w:rPr>
          <w:rFonts w:cstheme="minorBidi" w:hint="eastAsia"/>
          <w:noProof/>
          <w:kern w:val="2"/>
          <w:szCs w:val="24"/>
          <w14:ligatures w14:val="standardContextual"/>
        </w:rPr>
      </w:pPr>
      <w:hyperlink w:anchor="_Toc207809544" w:history="1">
        <w:r w:rsidRPr="00A23F58">
          <w:rPr>
            <w:rStyle w:val="ae"/>
            <w:rFonts w:ascii="宋体" w:hAnsi="宋体" w:hint="eastAsia"/>
            <w:b/>
            <w:noProof/>
          </w:rPr>
          <w:t>关于印发《四川中医药高等专科学校学生赴港澳台交流学习管理办法</w:t>
        </w:r>
        <w:r w:rsidRPr="00A23F58">
          <w:rPr>
            <w:rStyle w:val="ae"/>
            <w:rFonts w:ascii="宋体" w:hAnsi="宋体" w:hint="eastAsia"/>
            <w:b/>
            <w:noProof/>
          </w:rPr>
          <w:t>(</w:t>
        </w:r>
        <w:r w:rsidRPr="00A23F58">
          <w:rPr>
            <w:rStyle w:val="ae"/>
            <w:rFonts w:ascii="宋体" w:hAnsi="宋体" w:hint="eastAsia"/>
            <w:b/>
            <w:noProof/>
          </w:rPr>
          <w:t>试行</w:t>
        </w:r>
        <w:r w:rsidRPr="00A23F58">
          <w:rPr>
            <w:rStyle w:val="ae"/>
            <w:rFonts w:ascii="宋体" w:hAnsi="宋体" w:hint="eastAsia"/>
            <w:b/>
            <w:noProof/>
          </w:rPr>
          <w:t>)</w:t>
        </w:r>
        <w:r w:rsidRPr="00A23F58">
          <w:rPr>
            <w:rStyle w:val="ae"/>
            <w:rFonts w:ascii="宋体" w:hAnsi="宋体" w:hint="eastAsia"/>
            <w:b/>
            <w:noProof/>
          </w:rPr>
          <w:t>》的通知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4D1BCB65" w14:textId="1FD7EE8D" w:rsidR="00AB7F83" w:rsidRDefault="00AB7F83">
      <w:pPr>
        <w:pStyle w:val="TOC1"/>
        <w:tabs>
          <w:tab w:val="right" w:leader="dot" w:pos="9004"/>
        </w:tabs>
        <w:rPr>
          <w:rFonts w:cstheme="minorBidi" w:hint="eastAsia"/>
          <w:noProof/>
          <w:kern w:val="2"/>
          <w:szCs w:val="24"/>
          <w14:ligatures w14:val="standardContextual"/>
        </w:rPr>
      </w:pPr>
      <w:hyperlink w:anchor="_Toc207809545" w:history="1">
        <w:r w:rsidRPr="00A23F58">
          <w:rPr>
            <w:rStyle w:val="ae"/>
            <w:rFonts w:ascii="仿宋_GB2312" w:eastAsia="仿宋_GB2312" w:hAnsi="宋体" w:hint="eastAsia"/>
            <w:noProof/>
          </w:rPr>
          <w:t>四川中医药高等专科学校教职工因公临时出国（境）办理流程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3E56C19A" w14:textId="7BB32978" w:rsidR="00AB7F83" w:rsidRDefault="00AB7F83">
      <w:pPr>
        <w:pStyle w:val="TOC1"/>
        <w:tabs>
          <w:tab w:val="right" w:leader="dot" w:pos="9004"/>
        </w:tabs>
        <w:rPr>
          <w:rFonts w:cstheme="minorBidi" w:hint="eastAsia"/>
          <w:noProof/>
          <w:kern w:val="2"/>
          <w:szCs w:val="24"/>
          <w14:ligatures w14:val="standardContextual"/>
        </w:rPr>
      </w:pPr>
      <w:hyperlink w:anchor="_Toc207809546" w:history="1">
        <w:r w:rsidRPr="00A23F58">
          <w:rPr>
            <w:rStyle w:val="ae"/>
            <w:rFonts w:hint="eastAsia"/>
            <w:noProof/>
          </w:rPr>
          <w:t>四川中医药高等专科学校关于印发我校《信息公开实施办法》的通知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_Toc207809546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4978039D" w14:textId="214DF79B" w:rsidR="00D05FBD" w:rsidRPr="00D05FBD" w:rsidRDefault="00D05FBD" w:rsidP="006B5D76">
      <w:pPr>
        <w:outlineLvl w:val="0"/>
        <w:rPr>
          <w:rFonts w:hint="eastAsia"/>
        </w:rPr>
      </w:pPr>
      <w:r>
        <w:rPr>
          <w:rFonts w:hint="eastAsia"/>
        </w:rPr>
        <w:fldChar w:fldCharType="end"/>
      </w:r>
    </w:p>
    <w:p w14:paraId="43FAE7D4" w14:textId="4C147FCF" w:rsidR="006B5D76" w:rsidRDefault="006B5D76" w:rsidP="006B5D76">
      <w:pPr>
        <w:outlineLvl w:val="0"/>
        <w:rPr>
          <w:rFonts w:hint="eastAsia"/>
        </w:rPr>
      </w:pPr>
      <w:bookmarkStart w:id="0" w:name="_Toc207809532"/>
      <w:r>
        <w:rPr>
          <w:rFonts w:hint="eastAsia"/>
        </w:rPr>
        <w:t>学校介绍</w:t>
      </w:r>
      <w:bookmarkEnd w:id="0"/>
    </w:p>
    <w:p w14:paraId="00F2BF73" w14:textId="0B61DA28" w:rsidR="007B24B0" w:rsidRPr="007B24B0" w:rsidRDefault="007B24B0" w:rsidP="007B24B0">
      <w:pPr>
        <w:rPr>
          <w:rFonts w:hint="eastAsia"/>
        </w:rPr>
      </w:pPr>
      <w:r w:rsidRPr="007B24B0">
        <w:rPr>
          <w:rFonts w:hint="eastAsia"/>
        </w:rPr>
        <w:t>四川中医药高等专科学校是经教育部批准设置的公办全日制普通高等专科学校，坐落于四川省第二大城市、中国唯一科技城——绵阳，是四川省“双高计划”建设单位。</w:t>
      </w:r>
    </w:p>
    <w:p w14:paraId="7BA74F54" w14:textId="77777777" w:rsidR="007B24B0" w:rsidRPr="007B24B0" w:rsidRDefault="007B24B0" w:rsidP="007B24B0">
      <w:pPr>
        <w:rPr>
          <w:rFonts w:hint="eastAsia"/>
        </w:rPr>
      </w:pPr>
      <w:r w:rsidRPr="007B24B0">
        <w:rPr>
          <w:rFonts w:hint="eastAsia"/>
        </w:rPr>
        <w:t>学校始建于1958年，2006年2月由教育部批准升格为四川中医药高等专科学校。现占地面积962.99亩，全日制在校生近7000人；现有直属附属医院1所，非直属附属医院7所，教学医院48所，实习医院（企业）124所；现有专任教师500余人，研究生学历教师占比52.33%，高级专业技术职务专任教师占比37.2%。拥有国务院特殊津贴专家4人；全国老中医药专家学术经验继承指导老师等全国知名专家6人，四川省学术技术带头人、四川省突出贡献优秀专家、四川省名中医36人。建有绵阳市中医药研究所等10个省市级研究平台；近五年承担省级及以上项目47项，发表SCI等高水平论文90余篇，授权专利197项，获省市科技进步奖11项；开展国省级教育教学改革项目18项，获得省级教学成果奖2项。被列为国家“卓越医生”教育培养计划试点高校、教育部第三批现代学徒制试点高校、第二批“1+X证书制度”试点单位、国家医师资格考试实践技能考试基地（中医类）、全国急救教育试点学校、成都中医药大学本科教学点、绵阳师范学院联办本科教学点；是中国医学职教整合联盟、成渝双城经济圈医药卫生联盟、四川省中医药职业教育协会（集团）理事长单位。</w:t>
      </w:r>
    </w:p>
    <w:p w14:paraId="5C9B3E54" w14:textId="77777777" w:rsidR="007B24B0" w:rsidRPr="007B24B0" w:rsidRDefault="007B24B0" w:rsidP="007B24B0">
      <w:pPr>
        <w:rPr>
          <w:rFonts w:hint="eastAsia"/>
        </w:rPr>
      </w:pPr>
      <w:r w:rsidRPr="007B24B0">
        <w:rPr>
          <w:rFonts w:hint="eastAsia"/>
        </w:rPr>
        <w:t>学校开设29个专科专业，设置医药卫生大类专业23个，包括中医学、临床医学、口腔医学、针灸推拿、中医骨伤、预防医学专科层次国控专业6个。中医学专业群为四川省高水平专业群，临床医学、针灸推拿和护理专业为中央财政重点支持专业，护理和针灸推拿专业为</w:t>
      </w:r>
      <w:r w:rsidRPr="007B24B0">
        <w:rPr>
          <w:rFonts w:hint="eastAsia"/>
        </w:rPr>
        <w:lastRenderedPageBreak/>
        <w:t>教育部创新发展行动计划骨干专业，也是省级重点专业。为川内外培养出12万余名医药卫生和健康服务人才，包括长江学者、三甲医院院长、全国人大代表、全国名中医等。</w:t>
      </w:r>
    </w:p>
    <w:p w14:paraId="4AB308C9" w14:textId="77777777" w:rsidR="007B24B0" w:rsidRPr="007B24B0" w:rsidRDefault="007B24B0" w:rsidP="007B24B0">
      <w:pPr>
        <w:rPr>
          <w:rFonts w:hint="eastAsia"/>
        </w:rPr>
      </w:pPr>
      <w:r w:rsidRPr="007B24B0">
        <w:rPr>
          <w:rFonts w:hint="eastAsia"/>
        </w:rPr>
        <w:t>在省委教育工委、省教育厅和市委、市政府的关心支持下，学校相继获得团中央中国百个优秀青年志愿者服务集体、教育部高校校园文化建设优秀成果评选优秀单位、四川省中医药文化宣传教育基地、四川省“三全育人”试点单位、四川省依法治校示范校、四川省平安校园优秀单位等荣誉称号。与俄罗斯、英国、台湾等10多个国家和地区启动了友好学术交流等合作，助力绵阳中医药资源优势向产业优势转化。</w:t>
      </w:r>
    </w:p>
    <w:p w14:paraId="5164F2EA" w14:textId="77777777" w:rsidR="007B24B0" w:rsidRPr="007B24B0" w:rsidRDefault="007B24B0" w:rsidP="007B24B0">
      <w:pPr>
        <w:rPr>
          <w:rFonts w:hint="eastAsia"/>
        </w:rPr>
      </w:pPr>
      <w:r w:rsidRPr="007B24B0">
        <w:rPr>
          <w:rFonts w:hint="eastAsia"/>
        </w:rPr>
        <w:t>站在新的起点上，学校将高举中国特色社会主义伟大旗帜，以习近平新时代中国特色社会主义思想为指导，全面贯彻党的二十大精神，全面落实党的教育方针和习近平总书记关于教育强国的重要论述，紧紧围绕立德树人根本任务，牢牢把握新时代高等教育和中医药发展新机遇，主动融入四川现代化建设新征程，积极服务中国科技城建设和打造成渝副中心，全面参与实施绵阳“五市战略”，团结奋斗、追求卓越，为建设特色鲜明的全国知名区域一流中医药本科院校而踔厉奋进。</w:t>
      </w:r>
    </w:p>
    <w:p w14:paraId="28C7EA6E" w14:textId="77777777" w:rsidR="007B24B0" w:rsidRPr="007B24B0" w:rsidRDefault="007B24B0" w:rsidP="007B24B0">
      <w:pPr>
        <w:rPr>
          <w:rFonts w:hint="eastAsia"/>
        </w:rPr>
      </w:pPr>
      <w:r w:rsidRPr="007B24B0">
        <w:rPr>
          <w:rFonts w:hint="eastAsia"/>
        </w:rPr>
        <w:t>（数据截止到2025年3月14日）</w:t>
      </w:r>
    </w:p>
    <w:p w14:paraId="6AD43B08" w14:textId="77777777" w:rsidR="00910CE3" w:rsidRDefault="00910CE3">
      <w:pPr>
        <w:rPr>
          <w:rFonts w:hint="eastAsia"/>
        </w:rPr>
      </w:pPr>
    </w:p>
    <w:p w14:paraId="37FAEC68" w14:textId="77777777" w:rsidR="007B24B0" w:rsidRPr="007B24B0" w:rsidRDefault="007B24B0" w:rsidP="007B24B0">
      <w:pPr>
        <w:rPr>
          <w:rFonts w:hint="eastAsia"/>
        </w:rPr>
      </w:pPr>
      <w:r w:rsidRPr="007B24B0">
        <w:rPr>
          <w:rFonts w:hint="eastAsia"/>
          <w:b/>
          <w:bCs/>
        </w:rPr>
        <w:t>校训：“德馨　博学　创新　奉献”</w:t>
      </w:r>
    </w:p>
    <w:p w14:paraId="304C2D0C" w14:textId="77777777" w:rsidR="007B24B0" w:rsidRPr="007B24B0" w:rsidRDefault="007B24B0" w:rsidP="007B24B0">
      <w:pPr>
        <w:rPr>
          <w:rFonts w:hint="eastAsia"/>
        </w:rPr>
      </w:pPr>
      <w:r w:rsidRPr="007B24B0">
        <w:rPr>
          <w:rFonts w:hint="eastAsia"/>
          <w:b/>
          <w:bCs/>
        </w:rPr>
        <w:t>德馨：</w:t>
      </w:r>
      <w:r w:rsidRPr="007B24B0">
        <w:rPr>
          <w:rFonts w:hint="eastAsia"/>
        </w:rPr>
        <w:t>“</w:t>
      </w:r>
      <w:proofErr w:type="gramStart"/>
      <w:r w:rsidRPr="007B24B0">
        <w:rPr>
          <w:rFonts w:hint="eastAsia"/>
        </w:rPr>
        <w:t>馨,</w:t>
      </w:r>
      <w:proofErr w:type="gramEnd"/>
      <w:r w:rsidRPr="007B24B0">
        <w:rPr>
          <w:rFonts w:hint="eastAsia"/>
        </w:rPr>
        <w:t>香之远闻者也。——《说文》”。唐•刘禹锡在《陋室铭》中有“惟吾德馨”的名句，意为品德高尚、德行美好。指求学治学要以德立学、以德立身、以德立行，乃学校治学育人之根本。</w:t>
      </w:r>
    </w:p>
    <w:p w14:paraId="7568E1F9" w14:textId="77777777" w:rsidR="007B24B0" w:rsidRPr="007B24B0" w:rsidRDefault="007B24B0" w:rsidP="007B24B0">
      <w:pPr>
        <w:rPr>
          <w:rFonts w:hint="eastAsia"/>
        </w:rPr>
      </w:pPr>
      <w:r w:rsidRPr="007B24B0">
        <w:rPr>
          <w:rFonts w:hint="eastAsia"/>
          <w:b/>
          <w:bCs/>
        </w:rPr>
        <w:t>博学：</w:t>
      </w:r>
      <w:r w:rsidRPr="007B24B0">
        <w:rPr>
          <w:rFonts w:hint="eastAsia"/>
        </w:rPr>
        <w:t>博，意为多、大。“学，识也。——《广雅》”，意为掌握很多的知识。指求学治学要做到海纳百川、博大精深，乃学校治学育人之目标。</w:t>
      </w:r>
    </w:p>
    <w:p w14:paraId="53B20BA3" w14:textId="77777777" w:rsidR="007B24B0" w:rsidRPr="007B24B0" w:rsidRDefault="007B24B0" w:rsidP="007B24B0">
      <w:pPr>
        <w:rPr>
          <w:rFonts w:hint="eastAsia"/>
        </w:rPr>
      </w:pPr>
      <w:r w:rsidRPr="007B24B0">
        <w:rPr>
          <w:rFonts w:hint="eastAsia"/>
          <w:b/>
          <w:bCs/>
        </w:rPr>
        <w:t>创新：</w:t>
      </w:r>
      <w:r w:rsidRPr="007B24B0">
        <w:rPr>
          <w:rFonts w:hint="eastAsia"/>
        </w:rPr>
        <w:t>创造新的事物。“创，始也”。新，与旧相对。《魏书》有“革弊创新”，《周书》中有“创新改旧”。是指求学治学要敢于除旧革新、不破不立，乃学校治学育人之动力；</w:t>
      </w:r>
    </w:p>
    <w:p w14:paraId="7075418E" w14:textId="77777777" w:rsidR="007B24B0" w:rsidRPr="007B24B0" w:rsidRDefault="007B24B0" w:rsidP="007B24B0">
      <w:pPr>
        <w:rPr>
          <w:rFonts w:hint="eastAsia"/>
        </w:rPr>
      </w:pPr>
      <w:r w:rsidRPr="007B24B0">
        <w:rPr>
          <w:rFonts w:hint="eastAsia"/>
          <w:b/>
          <w:bCs/>
        </w:rPr>
        <w:t>奉献：</w:t>
      </w:r>
      <w:r w:rsidRPr="007B24B0">
        <w:rPr>
          <w:rFonts w:hint="eastAsia"/>
        </w:rPr>
        <w:t>“奉献”一词最早见于《史记·刺客列传》，意思是恭敬地交付，呈献，不求回报，体现了奉献者的无私和崇高精神。是指求学治学必须传承的精神内涵，乃学校治学育人之追求。</w:t>
      </w:r>
    </w:p>
    <w:p w14:paraId="5D60E084" w14:textId="77777777" w:rsidR="007B24B0" w:rsidRPr="007B24B0" w:rsidRDefault="007B24B0" w:rsidP="007B24B0">
      <w:pPr>
        <w:rPr>
          <w:rFonts w:hint="eastAsia"/>
        </w:rPr>
      </w:pPr>
    </w:p>
    <w:p w14:paraId="68921293" w14:textId="77777777" w:rsidR="007B24B0" w:rsidRPr="007B24B0" w:rsidRDefault="007B24B0" w:rsidP="007B24B0">
      <w:pPr>
        <w:rPr>
          <w:rFonts w:hint="eastAsia"/>
        </w:rPr>
      </w:pPr>
      <w:r w:rsidRPr="007B24B0">
        <w:rPr>
          <w:rFonts w:hint="eastAsia"/>
          <w:b/>
          <w:bCs/>
        </w:rPr>
        <w:t>学校精神：团结奋斗　追求卓越</w:t>
      </w:r>
    </w:p>
    <w:p w14:paraId="46DF7D73" w14:textId="77777777" w:rsidR="007B24B0" w:rsidRPr="007B24B0" w:rsidRDefault="007B24B0" w:rsidP="007B24B0">
      <w:pPr>
        <w:rPr>
          <w:rFonts w:hint="eastAsia"/>
        </w:rPr>
      </w:pPr>
      <w:r w:rsidRPr="007B24B0">
        <w:rPr>
          <w:rFonts w:hint="eastAsia"/>
          <w:b/>
          <w:bCs/>
        </w:rPr>
        <w:t>团结奋斗：</w:t>
      </w:r>
      <w:r w:rsidRPr="007B24B0">
        <w:rPr>
          <w:rFonts w:hint="eastAsia"/>
        </w:rPr>
        <w:t>“团结”是为了共同的目标和利益，凝聚在一起，相互支持、协作，摒弃分歧和矛盾，形成一个紧密的整体。“奋斗”则指为了实现目标而付出不懈的努力，包括克服困难、迎接挑战、持续进取等。“团结奋斗”强调的是众人齐心协力、心往一处想、劲往一处使，为了共同的理想、事业或目标而努力拼搏、勇往直前。这是历代医专人积极向上、不畏艰难、共同进步的精神风貌和行动力量。</w:t>
      </w:r>
    </w:p>
    <w:p w14:paraId="06DC7BC6" w14:textId="77777777" w:rsidR="007B24B0" w:rsidRPr="007B24B0" w:rsidRDefault="007B24B0" w:rsidP="007B24B0">
      <w:pPr>
        <w:rPr>
          <w:rFonts w:hint="eastAsia"/>
        </w:rPr>
      </w:pPr>
      <w:r w:rsidRPr="007B24B0">
        <w:rPr>
          <w:rFonts w:hint="eastAsia"/>
          <w:b/>
          <w:bCs/>
        </w:rPr>
        <w:t>追求卓越：</w:t>
      </w:r>
      <w:r w:rsidRPr="007B24B0">
        <w:rPr>
          <w:rFonts w:hint="eastAsia"/>
        </w:rPr>
        <w:t>“追求”表明了一种积极主动、坚持不懈的态度和行动，体现了对目标的渴望和执</w:t>
      </w:r>
      <w:r w:rsidRPr="007B24B0">
        <w:rPr>
          <w:rFonts w:hint="eastAsia"/>
        </w:rPr>
        <w:lastRenderedPageBreak/>
        <w:t>着。“卓越”意味着在品质、能力、成就等方面超出一般，达到优秀、杰出、非凡的程度。它不仅涵盖了出色的成果和表现，还包括在过程中展现出的高超的技艺、创新的思维、优秀的品德等多个方面。“追求卓越”指的是一个人或一个团体不断努力，以超越平常的标准，达到极高的、优秀的水平为目标。这是医专人所需要并具备的不断超越自我，发挥到极致的一种价值取向和工作、学习状态。</w:t>
      </w:r>
    </w:p>
    <w:p w14:paraId="538509FC" w14:textId="77777777" w:rsidR="007B24B0" w:rsidRPr="007B24B0" w:rsidRDefault="007B24B0" w:rsidP="007B24B0">
      <w:pPr>
        <w:rPr>
          <w:rFonts w:hint="eastAsia"/>
        </w:rPr>
      </w:pPr>
    </w:p>
    <w:p w14:paraId="31DCE516" w14:textId="77777777" w:rsidR="007B24B0" w:rsidRPr="007B24B0" w:rsidRDefault="007B24B0" w:rsidP="007B24B0">
      <w:pPr>
        <w:rPr>
          <w:rFonts w:hint="eastAsia"/>
        </w:rPr>
      </w:pPr>
      <w:r w:rsidRPr="007B24B0">
        <w:rPr>
          <w:rFonts w:hint="eastAsia"/>
        </w:rPr>
        <w:t>校风：求真务实、严谨高效</w:t>
      </w:r>
    </w:p>
    <w:p w14:paraId="024D3CFC" w14:textId="77777777" w:rsidR="007B24B0" w:rsidRPr="007B24B0" w:rsidRDefault="007B24B0" w:rsidP="007B24B0">
      <w:pPr>
        <w:rPr>
          <w:rFonts w:hint="eastAsia"/>
        </w:rPr>
      </w:pPr>
      <w:r w:rsidRPr="007B24B0">
        <w:rPr>
          <w:rFonts w:hint="eastAsia"/>
        </w:rPr>
        <w:t>教风：严谨治学、敬业爱生</w:t>
      </w:r>
    </w:p>
    <w:p w14:paraId="682947AB" w14:textId="77777777" w:rsidR="007B24B0" w:rsidRPr="007B24B0" w:rsidRDefault="007B24B0" w:rsidP="007B24B0">
      <w:pPr>
        <w:rPr>
          <w:rFonts w:hint="eastAsia"/>
        </w:rPr>
      </w:pPr>
      <w:r w:rsidRPr="007B24B0">
        <w:rPr>
          <w:rFonts w:hint="eastAsia"/>
        </w:rPr>
        <w:t>学风：勤奋严谨、求实创新</w:t>
      </w:r>
    </w:p>
    <w:p w14:paraId="12AF46D7" w14:textId="77777777" w:rsidR="007B24B0" w:rsidRPr="007B24B0" w:rsidRDefault="007B24B0" w:rsidP="007B24B0">
      <w:pPr>
        <w:rPr>
          <w:rFonts w:hint="eastAsia"/>
        </w:rPr>
      </w:pPr>
      <w:r w:rsidRPr="007B24B0">
        <w:rPr>
          <w:rFonts w:hint="eastAsia"/>
        </w:rPr>
        <w:t>人才培养定位：培养技能型、应用型、创新型高素质医药人才</w:t>
      </w:r>
    </w:p>
    <w:p w14:paraId="693D56CF" w14:textId="77777777" w:rsidR="007B24B0" w:rsidRPr="007B24B0" w:rsidRDefault="007B24B0" w:rsidP="007B24B0">
      <w:pPr>
        <w:rPr>
          <w:rFonts w:hint="eastAsia"/>
        </w:rPr>
      </w:pPr>
      <w:r w:rsidRPr="007B24B0">
        <w:rPr>
          <w:rFonts w:hint="eastAsia"/>
        </w:rPr>
        <w:t>发展目标定位：全国知名区域一流中医药本科院校</w:t>
      </w:r>
    </w:p>
    <w:p w14:paraId="188872A6" w14:textId="77777777" w:rsidR="007B24B0" w:rsidRDefault="007B24B0">
      <w:pPr>
        <w:rPr>
          <w:rFonts w:hint="eastAsia"/>
        </w:rPr>
      </w:pPr>
    </w:p>
    <w:p w14:paraId="51CD3E83" w14:textId="77777777" w:rsidR="007B24B0" w:rsidRPr="007B24B0" w:rsidRDefault="007B24B0" w:rsidP="006B5D76">
      <w:pPr>
        <w:outlineLvl w:val="0"/>
        <w:rPr>
          <w:rFonts w:hint="eastAsia"/>
          <w:b/>
          <w:bCs/>
        </w:rPr>
      </w:pPr>
      <w:bookmarkStart w:id="1" w:name="_Toc207809533"/>
      <w:r w:rsidRPr="007B24B0">
        <w:rPr>
          <w:rFonts w:hint="eastAsia"/>
          <w:b/>
          <w:bCs/>
        </w:rPr>
        <w:t>学校开展新学期教学检查 保障教学工作平稳有序</w:t>
      </w:r>
      <w:bookmarkEnd w:id="1"/>
    </w:p>
    <w:p w14:paraId="49E3F5D1" w14:textId="77777777" w:rsidR="007B24B0" w:rsidRPr="007B24B0" w:rsidRDefault="007B24B0" w:rsidP="007B24B0">
      <w:pPr>
        <w:rPr>
          <w:rFonts w:hint="eastAsia"/>
        </w:rPr>
      </w:pPr>
      <w:r w:rsidRPr="007B24B0">
        <w:rPr>
          <w:rFonts w:hint="eastAsia"/>
        </w:rPr>
        <w:t>        发布时间：2025-09-02</w:t>
      </w:r>
    </w:p>
    <w:p w14:paraId="495A1EAE" w14:textId="77777777" w:rsidR="007B24B0" w:rsidRPr="007B24B0" w:rsidRDefault="007B24B0" w:rsidP="007B24B0">
      <w:pPr>
        <w:rPr>
          <w:rFonts w:hint="eastAsia"/>
        </w:rPr>
      </w:pPr>
      <w:r w:rsidRPr="007B24B0">
        <w:rPr>
          <w:rFonts w:hint="eastAsia"/>
        </w:rPr>
        <w:t>9月1日上午，校党委书记李炜弘，党委副书记、校长李祥分别带队对全校教学工作开展情况进行了全面检查，党委委员、副校长梁晓峰参加检查。</w:t>
      </w:r>
    </w:p>
    <w:p w14:paraId="2157C531" w14:textId="77777777" w:rsidR="007B24B0" w:rsidRPr="007B24B0" w:rsidRDefault="007B24B0" w:rsidP="007B24B0">
      <w:pPr>
        <w:rPr>
          <w:rFonts w:hint="eastAsia"/>
        </w:rPr>
      </w:pPr>
      <w:r w:rsidRPr="007B24B0">
        <w:rPr>
          <w:rFonts w:hint="eastAsia"/>
        </w:rPr>
        <w:t>李炜弘带队对南园各班课堂教学管理、教师到岗履职、学生出勤及精神状态、教学设备设施运行情况等进行了检查，对开学教学工作给予肯定，并强调要持续教学反馈，不断提升教学质量，为学生创造良好的学习环境。</w:t>
      </w:r>
    </w:p>
    <w:p w14:paraId="3F34A352" w14:textId="5248ED24" w:rsidR="007B24B0" w:rsidRPr="007B24B0" w:rsidRDefault="007B24B0" w:rsidP="007B24B0">
      <w:pPr>
        <w:rPr>
          <w:rFonts w:hint="eastAsia"/>
        </w:rPr>
      </w:pPr>
      <w:r w:rsidRPr="007B24B0">
        <w:rPr>
          <w:rFonts w:hint="eastAsia"/>
          <w:noProof/>
        </w:rPr>
        <w:lastRenderedPageBreak/>
        <w:drawing>
          <wp:inline distT="0" distB="0" distL="0" distR="0" wp14:anchorId="1BDC3A0B" wp14:editId="2428564F">
            <wp:extent cx="5274310" cy="3510915"/>
            <wp:effectExtent l="0" t="0" r="2540" b="0"/>
            <wp:docPr id="1626375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616A554E" w14:textId="77777777" w:rsidR="007B24B0" w:rsidRPr="007B24B0" w:rsidRDefault="007B24B0" w:rsidP="007B24B0">
      <w:pPr>
        <w:rPr>
          <w:rFonts w:hint="eastAsia"/>
        </w:rPr>
      </w:pPr>
      <w:r w:rsidRPr="007B24B0">
        <w:rPr>
          <w:rFonts w:hint="eastAsia"/>
        </w:rPr>
        <w:t>李祥带队先对全校教学场所视频监控系统运行情况进行了全面检查，随后对北园和西园教学设施、课堂教学情况进行实地检查，深入课堂进行听课；还就新学期教材使用、课程安排、教师培训等情况与师生进行了深入交流。</w:t>
      </w:r>
    </w:p>
    <w:p w14:paraId="47578D58" w14:textId="4CA39A6F" w:rsidR="007B24B0" w:rsidRPr="007B24B0" w:rsidRDefault="007B24B0" w:rsidP="007B24B0">
      <w:pPr>
        <w:rPr>
          <w:rFonts w:hint="eastAsia"/>
        </w:rPr>
      </w:pPr>
      <w:r w:rsidRPr="007B24B0">
        <w:rPr>
          <w:rFonts w:hint="eastAsia"/>
          <w:noProof/>
        </w:rPr>
        <w:drawing>
          <wp:inline distT="0" distB="0" distL="0" distR="0" wp14:anchorId="6AAB89AA" wp14:editId="51AAE537">
            <wp:extent cx="5274310" cy="3510915"/>
            <wp:effectExtent l="0" t="0" r="2540" b="0"/>
            <wp:docPr id="886591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04D6340D" w14:textId="77777777" w:rsidR="007B24B0" w:rsidRPr="007B24B0" w:rsidRDefault="007B24B0" w:rsidP="007B24B0">
      <w:pPr>
        <w:rPr>
          <w:rFonts w:hint="eastAsia"/>
        </w:rPr>
      </w:pPr>
      <w:r w:rsidRPr="007B24B0">
        <w:rPr>
          <w:rFonts w:hint="eastAsia"/>
        </w:rPr>
        <w:t>此次开学教学检查，强化教学管理及教学服务，为新学期人才培养及教风、学风建设工作打好基础。学校将持续常态化开展教学检查，确保学校教学工作顺利开展，促进学校人才培养质量不断提升。</w:t>
      </w:r>
    </w:p>
    <w:p w14:paraId="28978A5A" w14:textId="77777777" w:rsidR="007B24B0" w:rsidRPr="007B24B0" w:rsidRDefault="007B24B0" w:rsidP="007B24B0">
      <w:pPr>
        <w:rPr>
          <w:rFonts w:hint="eastAsia"/>
        </w:rPr>
      </w:pPr>
      <w:r w:rsidRPr="007B24B0">
        <w:rPr>
          <w:rFonts w:hint="eastAsia"/>
        </w:rPr>
        <w:lastRenderedPageBreak/>
        <w:t>（文/图：教学质量监控与评价中心梁雪兰）</w:t>
      </w:r>
    </w:p>
    <w:p w14:paraId="07639CBD" w14:textId="77777777" w:rsidR="007B24B0" w:rsidRDefault="007B24B0">
      <w:pPr>
        <w:rPr>
          <w:rFonts w:hint="eastAsia"/>
        </w:rPr>
      </w:pPr>
    </w:p>
    <w:p w14:paraId="7299E6E8" w14:textId="77777777" w:rsidR="007B24B0" w:rsidRPr="007B24B0" w:rsidRDefault="007B24B0" w:rsidP="0048498F">
      <w:pPr>
        <w:outlineLvl w:val="0"/>
        <w:rPr>
          <w:rFonts w:hint="eastAsia"/>
          <w:b/>
          <w:bCs/>
        </w:rPr>
      </w:pPr>
      <w:bookmarkStart w:id="2" w:name="_Toc207809534"/>
      <w:r w:rsidRPr="007B24B0">
        <w:rPr>
          <w:rFonts w:hint="eastAsia"/>
          <w:b/>
          <w:bCs/>
        </w:rPr>
        <w:t>我校开展2025年秋季开学安全检查</w:t>
      </w:r>
      <w:bookmarkEnd w:id="2"/>
    </w:p>
    <w:p w14:paraId="153C4EE4" w14:textId="77777777" w:rsidR="007B24B0" w:rsidRPr="007B24B0" w:rsidRDefault="007B24B0" w:rsidP="007B24B0">
      <w:pPr>
        <w:rPr>
          <w:rFonts w:hint="eastAsia"/>
        </w:rPr>
      </w:pPr>
      <w:r w:rsidRPr="007B24B0">
        <w:rPr>
          <w:rFonts w:hint="eastAsia"/>
        </w:rPr>
        <w:t>        发布时间：2025-09-01</w:t>
      </w:r>
    </w:p>
    <w:p w14:paraId="45AB3700" w14:textId="77777777" w:rsidR="007B24B0" w:rsidRPr="007B24B0" w:rsidRDefault="007B24B0" w:rsidP="007B24B0">
      <w:pPr>
        <w:rPr>
          <w:rFonts w:hint="eastAsia"/>
        </w:rPr>
      </w:pPr>
      <w:r w:rsidRPr="007B24B0">
        <w:rPr>
          <w:rFonts w:hint="eastAsia"/>
        </w:rPr>
        <w:t>8月29日，党委书记李炜弘，纪委书记李文虎带领相关部门负责人，联合金家林派出所干警，深入南、北、西园开展秋季开学安全检查，全面排查各类安全隐患。检查组实地走访了食堂、超市、学生公寓、实验室、教学楼等重点场所，对可能存在的安全风险进行了细致分析和研判。</w:t>
      </w:r>
    </w:p>
    <w:p w14:paraId="5469E15A" w14:textId="45597031" w:rsidR="007B24B0" w:rsidRPr="007B24B0" w:rsidRDefault="007B24B0" w:rsidP="007B24B0">
      <w:pPr>
        <w:rPr>
          <w:rFonts w:hint="eastAsia"/>
        </w:rPr>
      </w:pPr>
      <w:r w:rsidRPr="007B24B0">
        <w:rPr>
          <w:rFonts w:hint="eastAsia"/>
          <w:noProof/>
        </w:rPr>
        <w:drawing>
          <wp:inline distT="0" distB="0" distL="0" distR="0" wp14:anchorId="7546826F" wp14:editId="06CBC0AA">
            <wp:extent cx="5274310" cy="3923030"/>
            <wp:effectExtent l="0" t="0" r="2540" b="1270"/>
            <wp:docPr id="7605189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23030"/>
                    </a:xfrm>
                    <a:prstGeom prst="rect">
                      <a:avLst/>
                    </a:prstGeom>
                    <a:noFill/>
                    <a:ln>
                      <a:noFill/>
                    </a:ln>
                  </pic:spPr>
                </pic:pic>
              </a:graphicData>
            </a:graphic>
          </wp:inline>
        </w:drawing>
      </w:r>
    </w:p>
    <w:p w14:paraId="7CF7182D" w14:textId="40F5E8DB" w:rsidR="007B24B0" w:rsidRPr="007B24B0" w:rsidRDefault="007B24B0" w:rsidP="007B24B0">
      <w:pPr>
        <w:rPr>
          <w:rFonts w:hint="eastAsia"/>
        </w:rPr>
      </w:pPr>
      <w:r w:rsidRPr="007B24B0">
        <w:rPr>
          <w:rFonts w:hint="eastAsia"/>
          <w:noProof/>
        </w:rPr>
        <w:lastRenderedPageBreak/>
        <w:drawing>
          <wp:inline distT="0" distB="0" distL="0" distR="0" wp14:anchorId="2D06DFC0" wp14:editId="25DC12D8">
            <wp:extent cx="5274310" cy="3510915"/>
            <wp:effectExtent l="0" t="0" r="2540" b="0"/>
            <wp:docPr id="3297707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2E67786D" w14:textId="1D5672D3" w:rsidR="007B24B0" w:rsidRPr="007B24B0" w:rsidRDefault="007B24B0" w:rsidP="007B24B0">
      <w:pPr>
        <w:rPr>
          <w:rFonts w:hint="eastAsia"/>
        </w:rPr>
      </w:pPr>
      <w:r w:rsidRPr="007B24B0">
        <w:rPr>
          <w:rFonts w:hint="eastAsia"/>
          <w:noProof/>
        </w:rPr>
        <w:drawing>
          <wp:inline distT="0" distB="0" distL="0" distR="0" wp14:anchorId="7BC2934D" wp14:editId="797F5B3C">
            <wp:extent cx="5274310" cy="3510915"/>
            <wp:effectExtent l="0" t="0" r="2540" b="0"/>
            <wp:docPr id="17319315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5283ADA9" w14:textId="77777777" w:rsidR="007B24B0" w:rsidRPr="007B24B0" w:rsidRDefault="007B24B0" w:rsidP="007B24B0">
      <w:pPr>
        <w:rPr>
          <w:rFonts w:hint="eastAsia"/>
        </w:rPr>
      </w:pPr>
      <w:r w:rsidRPr="007B24B0">
        <w:rPr>
          <w:rFonts w:hint="eastAsia"/>
        </w:rPr>
        <w:t>李炜弘在检查中指出，安全是学校事业发展的根本前提，必须坚决守牢安全这条红线。她要求各职能部门以高度的责任心与紧迫感，聚焦关键区域、短板环节及高风险部位，全面加强自查自纠，迅速推进问题整改。对已发现的安全隐患，要第一时间响应，制定科学整改方案，严格落实闭环管理，坚决杜绝风险隐患，确保校园持续安全稳定。</w:t>
      </w:r>
    </w:p>
    <w:p w14:paraId="20AA11DA" w14:textId="77777777" w:rsidR="007B24B0" w:rsidRPr="007B24B0" w:rsidRDefault="007B24B0" w:rsidP="007B24B0">
      <w:pPr>
        <w:rPr>
          <w:rFonts w:hint="eastAsia"/>
        </w:rPr>
      </w:pPr>
      <w:r w:rsidRPr="007B24B0">
        <w:rPr>
          <w:rFonts w:hint="eastAsia"/>
        </w:rPr>
        <w:t>针对检查中发现的问题，保卫处联合相关职能部门加强沟通协作，齐抓共管，进一步强化安全意识，压实主体责任，确保各项整改措施落实到位，实现安全隐患闭环管理，全力营造平安、稳定、和谐的校园环境。</w:t>
      </w:r>
    </w:p>
    <w:p w14:paraId="377B896D" w14:textId="77777777" w:rsidR="007B24B0" w:rsidRPr="007B24B0" w:rsidRDefault="007B24B0" w:rsidP="007B24B0">
      <w:pPr>
        <w:rPr>
          <w:rFonts w:hint="eastAsia"/>
        </w:rPr>
      </w:pPr>
      <w:r w:rsidRPr="007B24B0">
        <w:rPr>
          <w:rFonts w:hint="eastAsia"/>
        </w:rPr>
        <w:lastRenderedPageBreak/>
        <w:t xml:space="preserve">（文：保卫处 </w:t>
      </w:r>
      <w:proofErr w:type="gramStart"/>
      <w:r w:rsidRPr="007B24B0">
        <w:rPr>
          <w:rFonts w:hint="eastAsia"/>
        </w:rPr>
        <w:t>白春  图</w:t>
      </w:r>
      <w:proofErr w:type="gramEnd"/>
      <w:r w:rsidRPr="007B24B0">
        <w:rPr>
          <w:rFonts w:hint="eastAsia"/>
        </w:rPr>
        <w:t>：党委宣传部 敬菲）</w:t>
      </w:r>
    </w:p>
    <w:p w14:paraId="7CBD9948" w14:textId="77777777" w:rsidR="007B24B0" w:rsidRDefault="007B24B0">
      <w:pPr>
        <w:rPr>
          <w:rFonts w:hint="eastAsia"/>
        </w:rPr>
      </w:pPr>
    </w:p>
    <w:p w14:paraId="56FD159E" w14:textId="77777777" w:rsidR="007B24B0" w:rsidRPr="007B24B0" w:rsidRDefault="007B24B0" w:rsidP="0048498F">
      <w:pPr>
        <w:outlineLvl w:val="0"/>
        <w:rPr>
          <w:rFonts w:hint="eastAsia"/>
          <w:b/>
          <w:bCs/>
        </w:rPr>
      </w:pPr>
      <w:bookmarkStart w:id="3" w:name="_Toc207809535"/>
      <w:r w:rsidRPr="007B24B0">
        <w:rPr>
          <w:rFonts w:hint="eastAsia"/>
          <w:b/>
          <w:bCs/>
        </w:rPr>
        <w:t>校党委书记李炜弘为辅导员作专题辅导报告</w:t>
      </w:r>
      <w:bookmarkEnd w:id="3"/>
    </w:p>
    <w:p w14:paraId="46332431" w14:textId="77777777" w:rsidR="007B24B0" w:rsidRPr="007B24B0" w:rsidRDefault="007B24B0" w:rsidP="007B24B0">
      <w:pPr>
        <w:rPr>
          <w:rFonts w:hint="eastAsia"/>
        </w:rPr>
      </w:pPr>
      <w:r w:rsidRPr="007B24B0">
        <w:rPr>
          <w:rFonts w:hint="eastAsia"/>
        </w:rPr>
        <w:t>        发布时间：2025-08-28</w:t>
      </w:r>
    </w:p>
    <w:p w14:paraId="330044D1" w14:textId="77777777" w:rsidR="007B24B0" w:rsidRPr="007B24B0" w:rsidRDefault="007B24B0" w:rsidP="007B24B0">
      <w:pPr>
        <w:rPr>
          <w:rFonts w:hint="eastAsia"/>
        </w:rPr>
      </w:pPr>
      <w:r w:rsidRPr="007B24B0">
        <w:rPr>
          <w:rFonts w:hint="eastAsia"/>
        </w:rPr>
        <w:t>8月26日，校党委书记李炜弘以《经师易得 人师难求——论辅导员的职业化、专业化、专家化》为题，为全校辅导员作专题辅导报告。各学院党总支书记、副书记，学生科长，学管干事，专兼职辅导员、班主任及党委学生工作部全体人员参加学习。</w:t>
      </w:r>
    </w:p>
    <w:p w14:paraId="2C5CD7AD" w14:textId="37C7C97F" w:rsidR="007B24B0" w:rsidRPr="007B24B0" w:rsidRDefault="007B24B0" w:rsidP="007B24B0">
      <w:pPr>
        <w:rPr>
          <w:rFonts w:hint="eastAsia"/>
        </w:rPr>
      </w:pPr>
      <w:r w:rsidRPr="007B24B0">
        <w:rPr>
          <w:rFonts w:hint="eastAsia"/>
          <w:noProof/>
        </w:rPr>
        <w:drawing>
          <wp:inline distT="0" distB="0" distL="0" distR="0" wp14:anchorId="1ECA9974" wp14:editId="6F2F027D">
            <wp:extent cx="5274310" cy="3510915"/>
            <wp:effectExtent l="0" t="0" r="2540" b="0"/>
            <wp:docPr id="20779917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00CAC1D9" w14:textId="22DACE99" w:rsidR="007B24B0" w:rsidRPr="007B24B0" w:rsidRDefault="007B24B0" w:rsidP="007B24B0">
      <w:pPr>
        <w:rPr>
          <w:rFonts w:hint="eastAsia"/>
        </w:rPr>
      </w:pPr>
      <w:r w:rsidRPr="007B24B0">
        <w:rPr>
          <w:rFonts w:hint="eastAsia"/>
          <w:noProof/>
        </w:rPr>
        <w:lastRenderedPageBreak/>
        <w:drawing>
          <wp:inline distT="0" distB="0" distL="0" distR="0" wp14:anchorId="5D6DC3CA" wp14:editId="00C05FFC">
            <wp:extent cx="5274310" cy="3510915"/>
            <wp:effectExtent l="0" t="0" r="2540" b="0"/>
            <wp:docPr id="15244320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7D7B4592" w14:textId="77777777" w:rsidR="007B24B0" w:rsidRPr="007B24B0" w:rsidRDefault="007B24B0" w:rsidP="007B24B0">
      <w:pPr>
        <w:rPr>
          <w:rFonts w:hint="eastAsia"/>
        </w:rPr>
      </w:pPr>
      <w:r w:rsidRPr="007B24B0">
        <w:rPr>
          <w:rFonts w:hint="eastAsia"/>
        </w:rPr>
        <w:t>李炜弘围绕“讲规矩、讲职责、讲情怀、讲方法、讲素养、讲事业”等六个环节，结合丰富的育人案例，系统深入地阐述了辅导员的职责定位与使命担当，分析了开展学生工作的方式方法和辅导员职业发展的路径。她强调，“讲规矩”是辅导员履职的根本保障，要坚守“师德师风零容忍”的底线，严格执行各项规章制度；“讲职责”要求辅导员全面践行思想引领、党团建设、学风培育、日常事务管理等九大职责，落实精准育人；“讲情怀”重在弘扬“心有大我、至诚报国”的教育家精神，以仁爱之心陪伴学生成长；“讲方法”强调要通过传承帮带、学习实践、总结创新不断提升工作实效；“讲素养”突出政治素养与专业能力并重，筑牢育人根基；“讲事业”是辅导员职业发展的弘道追求，要深刻认识到辅导员是国家与教育的需要，要努力成为个人为之奋斗终身的事业，坚持走职业化、专业化、专家化的成长道路。</w:t>
      </w:r>
    </w:p>
    <w:p w14:paraId="7D28E487" w14:textId="77777777" w:rsidR="007B24B0" w:rsidRPr="007B24B0" w:rsidRDefault="007B24B0" w:rsidP="007B24B0">
      <w:pPr>
        <w:rPr>
          <w:rFonts w:hint="eastAsia"/>
        </w:rPr>
      </w:pPr>
      <w:r w:rsidRPr="007B24B0">
        <w:rPr>
          <w:rFonts w:hint="eastAsia"/>
        </w:rPr>
        <w:t>本次专题辅导突出理论与实践相结合、严管与厚爱相结合，为我校辅导员队伍把脉问诊、举旗定向，为推进我校辅导员队伍职业化、专业化、专家化发展指明了路径、提供了动力。参加培训的辅导员们纷纷表示，将坚定育人初心使命，不断加强学习与实践，努力成为学生的人生导师和知心朋友，为学生成长保驾护航，为学校发展添砖加瓦。</w:t>
      </w:r>
    </w:p>
    <w:p w14:paraId="24D40967" w14:textId="77777777" w:rsidR="007B24B0" w:rsidRPr="007B24B0" w:rsidRDefault="007B24B0" w:rsidP="007B24B0">
      <w:pPr>
        <w:rPr>
          <w:rFonts w:hint="eastAsia"/>
        </w:rPr>
      </w:pPr>
      <w:r w:rsidRPr="007B24B0">
        <w:rPr>
          <w:rFonts w:hint="eastAsia"/>
        </w:rPr>
        <w:t>（文/党委学生工作部 黄依伦 图/党委宣传统战部 吴丹）</w:t>
      </w:r>
    </w:p>
    <w:p w14:paraId="20E8BB61" w14:textId="77777777" w:rsidR="007B24B0" w:rsidRDefault="007B24B0">
      <w:pPr>
        <w:rPr>
          <w:rFonts w:hint="eastAsia"/>
        </w:rPr>
      </w:pPr>
    </w:p>
    <w:p w14:paraId="5231FC8E" w14:textId="77777777" w:rsidR="007B24B0" w:rsidRPr="007B24B0" w:rsidRDefault="007B24B0" w:rsidP="0048498F">
      <w:pPr>
        <w:outlineLvl w:val="0"/>
        <w:rPr>
          <w:rFonts w:hint="eastAsia"/>
          <w:b/>
          <w:bCs/>
        </w:rPr>
      </w:pPr>
      <w:bookmarkStart w:id="4" w:name="_Toc207809536"/>
      <w:r w:rsidRPr="007B24B0">
        <w:rPr>
          <w:rFonts w:hint="eastAsia"/>
          <w:b/>
          <w:bCs/>
        </w:rPr>
        <w:t>我校在2025 年世界职业院校技能大赛中荣获铜奖</w:t>
      </w:r>
      <w:bookmarkEnd w:id="4"/>
    </w:p>
    <w:p w14:paraId="62B2B01F" w14:textId="77777777" w:rsidR="007B24B0" w:rsidRPr="007B24B0" w:rsidRDefault="007B24B0" w:rsidP="007B24B0">
      <w:pPr>
        <w:rPr>
          <w:rFonts w:hint="eastAsia"/>
        </w:rPr>
      </w:pPr>
      <w:r w:rsidRPr="007B24B0">
        <w:rPr>
          <w:rFonts w:hint="eastAsia"/>
        </w:rPr>
        <w:t>        发布时间：2025-09-02</w:t>
      </w:r>
    </w:p>
    <w:p w14:paraId="7C1B7B9C" w14:textId="77777777" w:rsidR="007B24B0" w:rsidRPr="007B24B0" w:rsidRDefault="007B24B0" w:rsidP="007B24B0">
      <w:pPr>
        <w:rPr>
          <w:rFonts w:hint="eastAsia"/>
        </w:rPr>
      </w:pPr>
      <w:r w:rsidRPr="007B24B0">
        <w:rPr>
          <w:rFonts w:hint="eastAsia"/>
        </w:rPr>
        <w:t>9月1日，在教育部组织开展的2025年世界职业院校技能大赛总决赛争夺赛中，我校药学院的美洲大蠊团队作为四川省代表队之一参赛并荣获医药生产与经营赛道（高职组）的铜奖，实现我校在该赛事上的新突破。</w:t>
      </w:r>
    </w:p>
    <w:p w14:paraId="45621485" w14:textId="0CAD6510" w:rsidR="007B24B0" w:rsidRPr="007B24B0" w:rsidRDefault="007B24B0" w:rsidP="007B24B0">
      <w:pPr>
        <w:rPr>
          <w:rFonts w:hint="eastAsia"/>
        </w:rPr>
      </w:pPr>
      <w:r w:rsidRPr="007B24B0">
        <w:rPr>
          <w:rFonts w:hint="eastAsia"/>
          <w:noProof/>
        </w:rPr>
        <w:lastRenderedPageBreak/>
        <w:drawing>
          <wp:inline distT="0" distB="0" distL="0" distR="0" wp14:anchorId="51DA197D" wp14:editId="0D7CED6F">
            <wp:extent cx="5274310" cy="3531235"/>
            <wp:effectExtent l="0" t="0" r="2540" b="0"/>
            <wp:docPr id="17686999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31235"/>
                    </a:xfrm>
                    <a:prstGeom prst="rect">
                      <a:avLst/>
                    </a:prstGeom>
                    <a:noFill/>
                    <a:ln>
                      <a:noFill/>
                    </a:ln>
                  </pic:spPr>
                </pic:pic>
              </a:graphicData>
            </a:graphic>
          </wp:inline>
        </w:drawing>
      </w:r>
    </w:p>
    <w:p w14:paraId="5EBA0E1A" w14:textId="77777777" w:rsidR="007B24B0" w:rsidRPr="007B24B0" w:rsidRDefault="007B24B0" w:rsidP="007B24B0">
      <w:pPr>
        <w:rPr>
          <w:rFonts w:hint="eastAsia"/>
        </w:rPr>
      </w:pPr>
      <w:r w:rsidRPr="007B24B0">
        <w:rPr>
          <w:rFonts w:hint="eastAsia"/>
        </w:rPr>
        <w:t>本次大赛由教育部等多个部门联合主办，是全国职业教育领域的高水平、高规格顶级赛事，该赛道共有120 个学校的 150 余支队伍参赛。备赛期间，我校药学院指导教师团队（任劲松、林秋霞、韩瑞伟、钟海蓉、姜建辉、阎凌翔等）围绕美洲大蠊精心开展项目设计，解决美洲大蠊产业质量控制痛点与患者依从性瓶颈，采用一系列技术创新实现 “虫药焕新”。</w:t>
      </w:r>
    </w:p>
    <w:p w14:paraId="22BBE8D8" w14:textId="25CC6804" w:rsidR="007B24B0" w:rsidRPr="007B24B0" w:rsidRDefault="007B24B0" w:rsidP="007B24B0">
      <w:pPr>
        <w:rPr>
          <w:rFonts w:hint="eastAsia"/>
        </w:rPr>
      </w:pPr>
      <w:r w:rsidRPr="007B24B0">
        <w:rPr>
          <w:rFonts w:hint="eastAsia"/>
          <w:noProof/>
        </w:rPr>
        <w:drawing>
          <wp:inline distT="0" distB="0" distL="0" distR="0" wp14:anchorId="3710BC75" wp14:editId="71A0182D">
            <wp:extent cx="5274310" cy="2471420"/>
            <wp:effectExtent l="0" t="0" r="2540" b="5080"/>
            <wp:docPr id="5536125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71420"/>
                    </a:xfrm>
                    <a:prstGeom prst="rect">
                      <a:avLst/>
                    </a:prstGeom>
                    <a:noFill/>
                    <a:ln>
                      <a:noFill/>
                    </a:ln>
                  </pic:spPr>
                </pic:pic>
              </a:graphicData>
            </a:graphic>
          </wp:inline>
        </w:drawing>
      </w:r>
    </w:p>
    <w:p w14:paraId="1DE06171" w14:textId="77777777" w:rsidR="007B24B0" w:rsidRPr="007B24B0" w:rsidRDefault="007B24B0" w:rsidP="007B24B0">
      <w:pPr>
        <w:rPr>
          <w:rFonts w:hint="eastAsia"/>
        </w:rPr>
      </w:pPr>
      <w:r w:rsidRPr="007B24B0">
        <w:rPr>
          <w:rFonts w:hint="eastAsia"/>
        </w:rPr>
        <w:t>赛场上，张如意、刘福苗、胡佳雨三位同学沉着应战，凭借扎实的理论功底与娴熟的操作技能，在激烈比拼中脱颖而出。从显微镜下的精准鉴别到炮制工艺的精细调控，从剂型设计的科学论证到现场答辩的逻辑阐述，全方位展现了我校“岗课赛证”融通培养模式下的实践育人成效。</w:t>
      </w:r>
    </w:p>
    <w:p w14:paraId="4406DDA7" w14:textId="112DEC9E" w:rsidR="007B24B0" w:rsidRPr="007B24B0" w:rsidRDefault="007B24B0" w:rsidP="007B24B0">
      <w:pPr>
        <w:rPr>
          <w:rFonts w:hint="eastAsia"/>
        </w:rPr>
      </w:pPr>
      <w:r w:rsidRPr="007B24B0">
        <w:rPr>
          <w:rFonts w:hint="eastAsia"/>
          <w:noProof/>
        </w:rPr>
        <w:lastRenderedPageBreak/>
        <w:drawing>
          <wp:inline distT="0" distB="0" distL="0" distR="0" wp14:anchorId="181AAB80" wp14:editId="3774A6C0">
            <wp:extent cx="5274310" cy="3957955"/>
            <wp:effectExtent l="0" t="0" r="2540" b="4445"/>
            <wp:docPr id="20622024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567232F2" w14:textId="77777777" w:rsidR="007B24B0" w:rsidRPr="007B24B0" w:rsidRDefault="007B24B0" w:rsidP="007B24B0">
      <w:pPr>
        <w:rPr>
          <w:rFonts w:hint="eastAsia"/>
        </w:rPr>
      </w:pPr>
      <w:r w:rsidRPr="007B24B0">
        <w:rPr>
          <w:rFonts w:hint="eastAsia"/>
        </w:rPr>
        <w:t>此次获奖，不仅是对我校师生努力付出的肯定，也是医专人团结奋斗、追求卓越精神的卓越表现。未来，学校将持续深化“三教”改革，不断创新“以赛促学、以赛促教、以赛促改、以赛促建”的育人机制，全面提升办学水平和育人质量，为中医药事业高质量发展注入青春动能。</w:t>
      </w:r>
    </w:p>
    <w:p w14:paraId="7619619A" w14:textId="77777777" w:rsidR="007B24B0" w:rsidRPr="007B24B0" w:rsidRDefault="007B24B0" w:rsidP="007B24B0">
      <w:pPr>
        <w:rPr>
          <w:rFonts w:hint="eastAsia"/>
        </w:rPr>
      </w:pPr>
      <w:r w:rsidRPr="007B24B0">
        <w:rPr>
          <w:rFonts w:hint="eastAsia"/>
        </w:rPr>
        <w:t>（文/图 药学院 袁文、何宏宇、汤丹丹）</w:t>
      </w:r>
    </w:p>
    <w:p w14:paraId="41C17FB0" w14:textId="77777777" w:rsidR="007B24B0" w:rsidRDefault="007B24B0">
      <w:pPr>
        <w:rPr>
          <w:rFonts w:hint="eastAsia"/>
        </w:rPr>
      </w:pPr>
    </w:p>
    <w:p w14:paraId="01C85082" w14:textId="77777777" w:rsidR="007B24B0" w:rsidRPr="007B24B0" w:rsidRDefault="007B24B0" w:rsidP="0048498F">
      <w:pPr>
        <w:outlineLvl w:val="0"/>
        <w:rPr>
          <w:rFonts w:hint="eastAsia"/>
          <w:b/>
          <w:bCs/>
        </w:rPr>
      </w:pPr>
      <w:bookmarkStart w:id="5" w:name="_Toc207809537"/>
      <w:r w:rsidRPr="007B24B0">
        <w:rPr>
          <w:rFonts w:hint="eastAsia"/>
          <w:b/>
          <w:bCs/>
        </w:rPr>
        <w:t>我校中医药老年康养产教融合实训基地项目顺利封顶</w:t>
      </w:r>
      <w:bookmarkEnd w:id="5"/>
    </w:p>
    <w:p w14:paraId="7CC53ABA" w14:textId="77777777" w:rsidR="007B24B0" w:rsidRPr="007B24B0" w:rsidRDefault="007B24B0" w:rsidP="007B24B0">
      <w:pPr>
        <w:rPr>
          <w:rFonts w:hint="eastAsia"/>
        </w:rPr>
      </w:pPr>
      <w:r w:rsidRPr="007B24B0">
        <w:rPr>
          <w:rFonts w:hint="eastAsia"/>
        </w:rPr>
        <w:t>        发布时间：2025-08-27</w:t>
      </w:r>
    </w:p>
    <w:p w14:paraId="356AF7EC" w14:textId="77777777" w:rsidR="007B24B0" w:rsidRPr="007B24B0" w:rsidRDefault="007B24B0" w:rsidP="007B24B0">
      <w:pPr>
        <w:rPr>
          <w:rFonts w:hint="eastAsia"/>
        </w:rPr>
      </w:pPr>
      <w:r w:rsidRPr="007B24B0">
        <w:rPr>
          <w:rFonts w:hint="eastAsia"/>
        </w:rPr>
        <w:t>8月25日下午，我校举行了中医药老年康养产教融合实训基地项目封顶仪式。</w:t>
      </w:r>
    </w:p>
    <w:p w14:paraId="63B5D6FF" w14:textId="759BC653" w:rsidR="007B24B0" w:rsidRPr="007B24B0" w:rsidRDefault="007B24B0" w:rsidP="007B24B0">
      <w:pPr>
        <w:rPr>
          <w:rFonts w:hint="eastAsia"/>
        </w:rPr>
      </w:pPr>
      <w:r w:rsidRPr="007B24B0">
        <w:rPr>
          <w:rFonts w:hint="eastAsia"/>
          <w:noProof/>
        </w:rPr>
        <w:lastRenderedPageBreak/>
        <w:drawing>
          <wp:inline distT="0" distB="0" distL="0" distR="0" wp14:anchorId="7E49706D" wp14:editId="3F3F2C85">
            <wp:extent cx="5274310" cy="3510915"/>
            <wp:effectExtent l="0" t="0" r="2540" b="0"/>
            <wp:docPr id="13534989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5205F2AA" w14:textId="77777777" w:rsidR="007B24B0" w:rsidRPr="007B24B0" w:rsidRDefault="007B24B0" w:rsidP="007B24B0">
      <w:pPr>
        <w:rPr>
          <w:rFonts w:hint="eastAsia"/>
        </w:rPr>
      </w:pPr>
      <w:r w:rsidRPr="007B24B0">
        <w:rPr>
          <w:rFonts w:hint="eastAsia"/>
        </w:rPr>
        <w:t>校党委书记李炜弘携班子成员出席仪式，市委教育工委委员、局党组成员、副局长王琳玲，绵阳市教育与体育局规划基建科科长谢娟，中建三局西南公司四川分公司执行总经理王亚东、中建三局西南公司总工刘刚，以及参与项目建设的全体建设者、管理者共同见证了这一重要时刻。</w:t>
      </w:r>
    </w:p>
    <w:p w14:paraId="493B5187" w14:textId="77777777" w:rsidR="007B24B0" w:rsidRPr="007B24B0" w:rsidRDefault="007B24B0" w:rsidP="007B24B0">
      <w:pPr>
        <w:rPr>
          <w:rFonts w:hint="eastAsia"/>
        </w:rPr>
      </w:pPr>
      <w:r w:rsidRPr="007B24B0">
        <w:rPr>
          <w:rFonts w:hint="eastAsia"/>
        </w:rPr>
        <w:t>仪式上，李炜弘发表致辞。她首先回顾了项目建设历程，指出该项目自去年12月开工以来，历经8个月的紧张施工，顺利实现主体结构封顶，这离不开每一位建设者的辛勤付出与不懈努力，并向所有参与项目建设的人员表达最诚挚的感谢。</w:t>
      </w:r>
    </w:p>
    <w:p w14:paraId="03B385DB" w14:textId="5C18293F" w:rsidR="007B24B0" w:rsidRPr="007B24B0" w:rsidRDefault="007B24B0" w:rsidP="007B24B0">
      <w:pPr>
        <w:rPr>
          <w:rFonts w:hint="eastAsia"/>
        </w:rPr>
      </w:pPr>
      <w:r w:rsidRPr="007B24B0">
        <w:rPr>
          <w:rFonts w:hint="eastAsia"/>
          <w:noProof/>
        </w:rPr>
        <w:drawing>
          <wp:inline distT="0" distB="0" distL="0" distR="0" wp14:anchorId="626AF05E" wp14:editId="277F5CCF">
            <wp:extent cx="5274310" cy="3510915"/>
            <wp:effectExtent l="0" t="0" r="2540" b="0"/>
            <wp:docPr id="9425319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1922E5EC" w14:textId="77777777" w:rsidR="007B24B0" w:rsidRPr="007B24B0" w:rsidRDefault="007B24B0" w:rsidP="007B24B0">
      <w:pPr>
        <w:rPr>
          <w:rFonts w:hint="eastAsia"/>
        </w:rPr>
      </w:pPr>
      <w:r w:rsidRPr="007B24B0">
        <w:rPr>
          <w:rFonts w:hint="eastAsia"/>
        </w:rPr>
        <w:lastRenderedPageBreak/>
        <w:t>针对项目后续建设，李炜弘提出了三点“希望”。一是质量要更精细。希望各单位继续紧密配合，发扬工匠精神，把每一块瓷砖、每一根管线、每一个设备都安装到位，确保建成的是精品工程、放心工程。二是协作要更高效。希望大家心往一处想、劲往一处使，确保项目明年3月如期竣工、顺利投用。三是工程要更廉洁。希望各方能始终坚守廉洁底线，加强相互监督，建立健全廉洁监督机制，把该项目建成一个质量过硬、干部清廉的“双优工程”。</w:t>
      </w:r>
    </w:p>
    <w:p w14:paraId="6ADB4D86" w14:textId="77777777" w:rsidR="007B24B0" w:rsidRPr="007B24B0" w:rsidRDefault="007B24B0" w:rsidP="007B24B0">
      <w:pPr>
        <w:rPr>
          <w:rFonts w:hint="eastAsia"/>
        </w:rPr>
      </w:pPr>
      <w:r w:rsidRPr="007B24B0">
        <w:rPr>
          <w:rFonts w:hint="eastAsia"/>
        </w:rPr>
        <w:t>致辞结束后，在现场全体人员的共同见证下，李炜弘等校领导、王琳玲等教体局领导以及中建三局领导一同移步至项目浇筑口，共同挥动铁锹，为项目封顶浇筑最后一方混凝土。随着混凝土缓缓注入，现场响起热烈的掌声，我校中医药老年康养产教融合实训基地项目封顶仪式圆满落幕。</w:t>
      </w:r>
    </w:p>
    <w:p w14:paraId="7A39EFC2" w14:textId="0781D62E" w:rsidR="007B24B0" w:rsidRPr="007B24B0" w:rsidRDefault="007B24B0" w:rsidP="007B24B0">
      <w:pPr>
        <w:rPr>
          <w:rFonts w:hint="eastAsia"/>
        </w:rPr>
      </w:pPr>
      <w:r w:rsidRPr="007B24B0">
        <w:rPr>
          <w:rFonts w:hint="eastAsia"/>
          <w:noProof/>
        </w:rPr>
        <w:drawing>
          <wp:inline distT="0" distB="0" distL="0" distR="0" wp14:anchorId="3B944035" wp14:editId="22ED5FD3">
            <wp:extent cx="5274310" cy="3510915"/>
            <wp:effectExtent l="0" t="0" r="2540" b="0"/>
            <wp:docPr id="10239643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14:paraId="1BAFDCD7" w14:textId="1367707D" w:rsidR="007B24B0" w:rsidRPr="007B24B0" w:rsidRDefault="007B24B0" w:rsidP="007B24B0">
      <w:pPr>
        <w:rPr>
          <w:rFonts w:hint="eastAsia"/>
        </w:rPr>
      </w:pPr>
      <w:r w:rsidRPr="007B24B0">
        <w:rPr>
          <w:rFonts w:hint="eastAsia"/>
          <w:noProof/>
        </w:rPr>
        <w:lastRenderedPageBreak/>
        <w:drawing>
          <wp:inline distT="0" distB="0" distL="0" distR="0" wp14:anchorId="417006F9" wp14:editId="3D30C7A2">
            <wp:extent cx="5274310" cy="3521075"/>
            <wp:effectExtent l="0" t="0" r="2540" b="3175"/>
            <wp:docPr id="6159359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44B7E538" w14:textId="77777777" w:rsidR="007B24B0" w:rsidRPr="007B24B0" w:rsidRDefault="007B24B0" w:rsidP="007B24B0">
      <w:pPr>
        <w:rPr>
          <w:rFonts w:hint="eastAsia"/>
        </w:rPr>
      </w:pPr>
      <w:r w:rsidRPr="007B24B0">
        <w:rPr>
          <w:rFonts w:hint="eastAsia"/>
        </w:rPr>
        <w:t>后续建设中，建设各方将再接再厉、精益求精，严格把控工程质量，坚守安全生产底线，加快施工进度、提升施工效率，力争圆满完成既定目标，为打造高水平中医药老年康养产教融合实训基地不懈奋斗！</w:t>
      </w:r>
    </w:p>
    <w:p w14:paraId="5DE16943" w14:textId="77777777" w:rsidR="007B24B0" w:rsidRDefault="007B24B0" w:rsidP="007B24B0">
      <w:r w:rsidRPr="007B24B0">
        <w:rPr>
          <w:rFonts w:hint="eastAsia"/>
        </w:rPr>
        <w:t>（文/图：基建处 彭浩）</w:t>
      </w:r>
    </w:p>
    <w:p w14:paraId="577B3637" w14:textId="77777777" w:rsidR="00C65166" w:rsidRDefault="00C65166" w:rsidP="007B24B0"/>
    <w:p w14:paraId="3BE87854" w14:textId="77777777" w:rsidR="00C65166" w:rsidRPr="00C65166" w:rsidRDefault="00C65166" w:rsidP="00C65166">
      <w:pPr>
        <w:outlineLvl w:val="0"/>
      </w:pPr>
      <w:bookmarkStart w:id="6" w:name="_Toc207809538"/>
      <w:r w:rsidRPr="00C65166">
        <w:rPr>
          <w:rFonts w:hint="eastAsia"/>
        </w:rPr>
        <w:t>四川中医药高等专科学校“校友联络信使”聘任管理办法（试行）</w:t>
      </w:r>
      <w:bookmarkEnd w:id="6"/>
    </w:p>
    <w:p w14:paraId="3871B4EA" w14:textId="77777777" w:rsidR="00C65166" w:rsidRPr="00C65166" w:rsidRDefault="00C65166" w:rsidP="00C65166"/>
    <w:p w14:paraId="640F9996" w14:textId="76E4893C" w:rsidR="00C65166" w:rsidRPr="00C65166" w:rsidRDefault="00C65166" w:rsidP="00C65166">
      <w:r w:rsidRPr="00C65166">
        <w:t>四川中医药高等专科学校关于印发《四川中医药高等专科学校“校友联络信使”聘任管理办法（试行）》的通知各部门、各学院：《四川中医药高等专科学校“校友联络信使”聘任管理办法（试行）》经2025年第16次校长办公会审定，现印发给你们，请遵照执行。特此通知。四川中医药高等专科学校2025年5月26日</w:t>
      </w:r>
    </w:p>
    <w:p w14:paraId="4583EECD" w14:textId="77777777" w:rsidR="00C65166" w:rsidRPr="00C65166" w:rsidRDefault="00C65166" w:rsidP="00C65166">
      <w:r w:rsidRPr="00C65166">
        <w:t>—2—四川中医药高等专科学校“校友联络信使”聘任管理办法（试行）第一章总则第一条为进一步做好校友工作，完善校友联络工作组织体系，搭建学校与校友间双向互动平台，促进校友和学校事业同频共振、健康发展。在每年毕业前夕，在应届毕业生中选聘优秀毕业生担任兼职校友联络员，即“校友联络信使”，充实我校校友工作队伍，配合学校（校友联络中心）、二级学院（校友联络分中心）以及各地校友联络站开展校友工作。为规范管理，特制定本办法。第二条“校友联络信使”工作指导思想：弘扬医专精神、传递母校动态、凝聚校友情谊、彰显校友风采。第二章校友联络信使聘任条件第三条热爱祖国，遵纪守法，道德品质优良，第四条热爱母校，关注母校发展，热心校友工作，具有良好的服务和奉献精神。第五条具有较强的责任心和良好沟通协调能力。第六条热心服务同学，有良好的群众基础，有较强的号召</w:t>
      </w:r>
    </w:p>
    <w:p w14:paraId="716D0A1B" w14:textId="77777777" w:rsidR="00C65166" w:rsidRPr="00C65166" w:rsidRDefault="00C65166" w:rsidP="00C65166">
      <w:r w:rsidRPr="00C65166">
        <w:lastRenderedPageBreak/>
        <w:t>—3—力和影响力。第七条符合以下条件的毕业生可优先选聘：中共党员（含中共预备党员）；当年省级或校级优秀毕业生；在校期间曾担任班级（班长、团支书）、学院（学生会主席、各部门部长）主要干部，具有较丰富的学生工作经历。第三章校友联络信使享有权利第八条受邀参加学校、学院、校友联络中心、分中心和地方校友联络站举办的各种学习、交流活动。第九条定期获得学校和校友组织的信息、资讯、动态推送。第十条优先推荐为校友代表参与校友工作。第十一条定期获得学校的校园文创或其他校园产品、刊物等。第四章校友联络信使主要职责第十二条促进校友与校友、校友与母校之间的联络和交流，及时向校友和学校通报相关信息，收集校友对母校的意见和建议并及时反馈。第十三条负责保持与本年级、本班级同学的联系，掌握同学动态。每年6月份汇总更新本年级、本班级校友通讯录，以电子版形式向学校校友联络中心和学院反馈。与其他信使保持密切联系，广泛联络所在地其他院系、届别的校友，汇总信息及时发</w:t>
      </w:r>
    </w:p>
    <w:p w14:paraId="7F29B3A1" w14:textId="77777777" w:rsidR="00C65166" w:rsidRPr="00C65166" w:rsidRDefault="00C65166" w:rsidP="00C65166">
      <w:r w:rsidRPr="00C65166">
        <w:t>—4—送至校友联络中心和相关学院。第十四条关注学校官方网站、微信、微博、抖音等媒体平台，积极转发母校平台发布的相关信息。宣传母校发展成就，扩大学校社会影响力。第十五条关注身边校友在各行业的励志、突出、优秀等事迹及取得的重要业绩，积极向学校校友联络中心和学院提供信息或稿件，传递正能量。第十六条协调组织校友返校活动，积极参与所在地校友联络站的筹建或活动。第十七条严格落实保密责任。未经校友本人同意或授权，严禁非法转载、转发、使用校友个人信息。造成不良影响或后果的，须承担相应法律责任。第五章校友联络信使聘任管理第十八条原则上各二级学院每个毕业班级选聘1名班级校友联络信使，每个年级选聘1名年级校友联络信使。第十九条校友联络信使采用个人申请与学院推荐结合的形式实施聘任程序。由班干部、学生会干部或热心校友事业的毕业生担任。1.填写《校友联络信使审批表》（见附件1），交学院审核。2.各学院审核汇总后填写《校友联络信使信息统计表》（见附件2），报送至学校校友联络中心办公室（医院服务与国际合</w:t>
      </w:r>
    </w:p>
    <w:p w14:paraId="7DDD1135" w14:textId="77777777" w:rsidR="00C65166" w:rsidRPr="00C65166" w:rsidRDefault="00C65166" w:rsidP="00C65166">
      <w:r w:rsidRPr="00C65166">
        <w:t>—5—作处）。3.校友联络中心根据相关要求选拔聘任。4.校友联络中心办公室公布受聘名单。第二十条组建校友联络信使工作群，学校校友工作相关部门、各分中心负责人入群，用于校友工作、校友活动通知发布，校友信息、校友风采报送，及校友工作经验交流等。第二十一条每年6月前完成当年校友联络信使聘任、培训等工作。第二十二条对于因各种原因不能正常履行职责的校友联络信使，校友联络中心、分中心或视情况进行调整。第六章附则第二十三条本办法自颁布之日起实施，由医院服务与国际合作处负责解释。</w:t>
      </w:r>
    </w:p>
    <w:p w14:paraId="04A1620B" w14:textId="77777777" w:rsidR="00C65166" w:rsidRDefault="00C65166" w:rsidP="007B24B0"/>
    <w:p w14:paraId="78D029BB" w14:textId="77777777" w:rsidR="00C65166" w:rsidRPr="00C65166" w:rsidRDefault="00C65166" w:rsidP="00C65166">
      <w:pPr>
        <w:outlineLvl w:val="0"/>
      </w:pPr>
      <w:bookmarkStart w:id="7" w:name="_Toc207809539"/>
      <w:r w:rsidRPr="00C65166">
        <w:rPr>
          <w:rFonts w:hint="eastAsia"/>
        </w:rPr>
        <w:t>四川中医药高等专科学校校友工作管理办法（试行）</w:t>
      </w:r>
      <w:bookmarkEnd w:id="7"/>
    </w:p>
    <w:p w14:paraId="49F54C48" w14:textId="77777777" w:rsidR="00C65166" w:rsidRPr="00C65166" w:rsidRDefault="00C65166" w:rsidP="007B24B0">
      <w:pPr>
        <w:rPr>
          <w:rFonts w:hint="eastAsia"/>
        </w:rPr>
      </w:pPr>
    </w:p>
    <w:p w14:paraId="5F9BE63A" w14:textId="77777777" w:rsidR="00C65166" w:rsidRPr="00C65166" w:rsidRDefault="00C65166" w:rsidP="00C65166">
      <w:r w:rsidRPr="00C65166">
        <w:t>—1—川医专〔2025〕67号四川中医药高等专科学校关于印发《四川中医药高等专科学校校友工作管理办法（试行）》的通知各部门、各学院：《四川中医药高等专科学校校友工作管理办法（试行）》经2025年第16次校长办公会审定，现印发给你们，请遵照执行。特此通知。四川中医药高等专科学校2025年5月26日</w:t>
      </w:r>
    </w:p>
    <w:p w14:paraId="7ADC2E7C" w14:textId="77777777" w:rsidR="00C65166" w:rsidRPr="00C65166" w:rsidRDefault="00C65166" w:rsidP="00C65166">
      <w:r w:rsidRPr="00C65166">
        <w:t>—2—四川中医药高等专科学校校友工作管理办法（试行）一、总则第一条我校校友工作的宗</w:t>
      </w:r>
      <w:r w:rsidRPr="00C65166">
        <w:lastRenderedPageBreak/>
        <w:t>旨是通过构建高效、温馨的沟通平台，紧密联结遍布各地、各行业的校友，促进校友与母校之间的情感交流、信息共享，助力校友事业发展；挖掘和发挥校友资源优势，为学校的教育教学改革、科研创新、社会服务及国际化发展注入强劲动力；传承中医药文化、弘扬中医药精神，携手校友共同为推动中医药事业的传承与创新贡献力量。第二条我校校友范围包括原绵阳地区卫生学校、绵阳中医学校、绵阳医科学校、四川省绵阳水利电力学校、四川省绵阳农业学校、四川中医药高等专科学校各时期毕业生、肄业生、进修生和各时期在以上学校工作的教职工。二、工作内容第三条建设校友信息化平台。推动校友工作数字化、智能化，夯实校友工作基础。①建立校友信息数据库，广泛收集校友信息，为校友工作提供数据支撑。②开发并维护校友网站和移动应用，为校友提供交流、咨询、自助服务等便捷功能。③强化安</w:t>
      </w:r>
    </w:p>
    <w:p w14:paraId="6BF04F11" w14:textId="77777777" w:rsidR="00C65166" w:rsidRPr="00C65166" w:rsidRDefault="00C65166" w:rsidP="00C65166">
      <w:r w:rsidRPr="00C65166">
        <w:t>—3—全意识和措施，保障校友数据安全。第四条构建校友工作格局。建立校友组织服务管理体系，促进校友工作多样化、长效化。①完善校友工作组织体系，加强校友工作队伍建设，形成校友工作的常态化。②加强校友联络工作，及时更新校友信息，确保各类校友信息的时效性和准确性。③逐步建立区域、行业、专业、年级校友联络站等校友组织，加强校友工作的组织能力。第五条赋能校友持续成长。建立校友职业成长全周期支持体系，加强对校友的关怀与服务，赋能校友职业发展。①建立校友终身学习体系，为校友提供相关专业领域的培训、继续教育课程及职业技能培训、认证及相关咨询服务。②建立信息、资源对接机制，为校友在科研项目、科技成果转化、产业链对接、升级等方面提供支持。③开展一对一精准定制服务，组织校内外专家开展校友职业、校友产业调研，精准对接校友发展困难和诉求，为校友职业发展排忧解难。第六条资源反哺促高质量发展。积极构建校友反哺长效机制，充分发挥校友资源优势，推动学校事业高质量发展。①完善捐赠支持体系，鼓励和支持校友通过捐赠、捐助、捐建等方式关心和支持学校发展建设。②发挥校友社会资源优势，广泛开展合作，支持学校人才培养、科研攻关、成果转化、毕业生就业等方面的工作。③打造校友文化品牌，开展各类校友主题活动，扩大媒体宣传，增强学校影响力，为学校发展营造良好氛围。</w:t>
      </w:r>
    </w:p>
    <w:p w14:paraId="7D164179" w14:textId="77777777" w:rsidR="00C65166" w:rsidRPr="00C65166" w:rsidRDefault="00C65166" w:rsidP="00C65166">
      <w:r w:rsidRPr="00C65166">
        <w:t>—4—三、组织体系第七条我校校友联络中心（以下简称“中心”）是学校校友组织的领导机构，由校长担任中心主任，副校级领导担任中心副主任。中心按学校党委的总体工作部署，全面组织领导学校校友工作。中心办公室设在医院服务与国际合作处，部门负责人担任办公室主任。第八条中心办公室负责落实拟定校友工作规划和协调并执行校友工作战略。制定校友工作年度计划及长期发展规划，明确工作目标、任务分工与考核办法，将校友工作纳入年度目标考核。负责搭建校友服务平台，整合校内外资源，为校友提供全方位、多层次的服务与支持。负责校友活动的统筹与协调。负责二级学院及相关部门校友工作的指导、检查和评价。负责校友工作的宣传推广。第九条二级学院设立校友联络分中心（以下简称“分中心），是校友工作的主要工作力量。各二级学院要将校友工作纳入工作日程，由学院党政班子统筹安排部署。负责归属本学院的各类校友信息的收集、整理、完善和更新。抓好毕业生转化校友的工作。负责校友联络工作、维护校友关系，挖掘优秀校友资源。积极开展校友服务，引导校友参与学校人才培养、科研项目合作，促进共同发展。组织实施本学院校友活动，配合做好校友工作的宣传推广。</w:t>
      </w:r>
    </w:p>
    <w:p w14:paraId="59DABA5D" w14:textId="77777777" w:rsidR="00C65166" w:rsidRPr="00C65166" w:rsidRDefault="00C65166" w:rsidP="00C65166">
      <w:r w:rsidRPr="00C65166">
        <w:lastRenderedPageBreak/>
        <w:t>—5—原水电校、农业学校校友联络分中心设在医院服务与国际合作处。第十条校外建立各类校友联络站。依托优秀校友，按地理区域、行业等方式布局建设校友联络站，由热心校友担任联络站负责人，在中心和分中心的指导下，负责联系并服务所在区域或行业的校友，组织区域性的校友活动，加强校友间的沟通与交流。收集并反馈校友意见与建议，为母校的发展提供决策参考。第十一条其他校友组织的设立，由设立单位报送方案，由中心审查后成立。四、考核评价第十二条中心办公室拟定校友工作计划并组织实施。中心办公室依据学校重点工作任务要求开展考核。第十三条针对考核中发现的问题与不足，由部门制定整改措施并抓好落实，中心办公室进行不定期督促抽查。第十四条对组织、管理和开展校友工作表现突出的部门与个人，依据学校目标考核相关规定，给予表彰与奖励。第十五条定期开展校友联络站运行情况检查，对组织有力、服务优秀的校友联络站给予表彰。对检查中存在的问题要进行指导和整改。五、附则</w:t>
      </w:r>
    </w:p>
    <w:p w14:paraId="372C61EB" w14:textId="77777777" w:rsidR="00C65166" w:rsidRPr="00C65166" w:rsidRDefault="00C65166" w:rsidP="00C65166">
      <w:r w:rsidRPr="00C65166">
        <w:t>—6—第十六条本办法自颁布之日起实施，由医院服务与国际合作处负责解释。</w:t>
      </w:r>
    </w:p>
    <w:p w14:paraId="0AFC2522" w14:textId="77777777" w:rsidR="00B122F0" w:rsidRPr="007F4CBB" w:rsidRDefault="00B122F0" w:rsidP="00B122F0">
      <w:pPr>
        <w:jc w:val="center"/>
        <w:outlineLvl w:val="0"/>
        <w:rPr>
          <w:rFonts w:ascii="宋体" w:hAnsi="宋体" w:hint="eastAsia"/>
          <w:b/>
          <w:sz w:val="36"/>
          <w:szCs w:val="36"/>
        </w:rPr>
      </w:pPr>
      <w:bookmarkStart w:id="8" w:name="_Toc207809540"/>
      <w:r>
        <w:rPr>
          <w:rFonts w:ascii="宋体" w:hAnsi="宋体" w:hint="eastAsia"/>
          <w:b/>
          <w:sz w:val="36"/>
          <w:szCs w:val="36"/>
        </w:rPr>
        <w:t>四川中医药高等专科学校</w:t>
      </w:r>
      <w:r w:rsidRPr="007F4CBB">
        <w:rPr>
          <w:rFonts w:ascii="宋体" w:hAnsi="宋体" w:hint="eastAsia"/>
          <w:b/>
          <w:sz w:val="36"/>
          <w:szCs w:val="36"/>
        </w:rPr>
        <w:t>学生出国（境）留学</w:t>
      </w:r>
      <w:r>
        <w:rPr>
          <w:rFonts w:ascii="宋体" w:hAnsi="宋体" w:hint="eastAsia"/>
          <w:b/>
          <w:sz w:val="36"/>
          <w:szCs w:val="36"/>
        </w:rPr>
        <w:t>研修</w:t>
      </w:r>
      <w:r w:rsidRPr="007F4CBB">
        <w:rPr>
          <w:rFonts w:ascii="宋体" w:hAnsi="宋体" w:hint="eastAsia"/>
          <w:b/>
          <w:sz w:val="36"/>
          <w:szCs w:val="36"/>
        </w:rPr>
        <w:t>申请表</w:t>
      </w:r>
      <w:bookmarkEnd w:id="8"/>
    </w:p>
    <w:tbl>
      <w:tblPr>
        <w:tblpPr w:leftFromText="180" w:rightFromText="180" w:vertAnchor="page" w:horzAnchor="margin" w:tblpY="1759"/>
        <w:tblW w:w="9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828"/>
        <w:gridCol w:w="938"/>
        <w:gridCol w:w="862"/>
        <w:gridCol w:w="61"/>
        <w:gridCol w:w="839"/>
        <w:gridCol w:w="1080"/>
        <w:gridCol w:w="72"/>
        <w:gridCol w:w="828"/>
        <w:gridCol w:w="900"/>
        <w:gridCol w:w="1080"/>
        <w:gridCol w:w="1872"/>
      </w:tblGrid>
      <w:tr w:rsidR="00B122F0" w:rsidRPr="00F60CD0" w14:paraId="7A19D57F" w14:textId="77777777" w:rsidTr="003A742A">
        <w:trPr>
          <w:cantSplit/>
          <w:trHeight w:val="305"/>
        </w:trPr>
        <w:tc>
          <w:tcPr>
            <w:tcW w:w="828" w:type="dxa"/>
            <w:vAlign w:val="center"/>
          </w:tcPr>
          <w:p w14:paraId="06292DB2" w14:textId="77777777" w:rsidR="00B122F0" w:rsidRPr="00F60CD0" w:rsidRDefault="00B122F0" w:rsidP="003A742A">
            <w:pPr>
              <w:jc w:val="center"/>
              <w:rPr>
                <w:rFonts w:ascii="宋体" w:hAnsi="宋体" w:hint="eastAsia"/>
                <w:szCs w:val="21"/>
              </w:rPr>
            </w:pPr>
            <w:r w:rsidRPr="00F60CD0">
              <w:rPr>
                <w:rFonts w:ascii="宋体" w:hAnsi="宋体" w:cs="宋体" w:hint="eastAsia"/>
                <w:szCs w:val="21"/>
              </w:rPr>
              <w:lastRenderedPageBreak/>
              <w:t>姓名</w:t>
            </w:r>
          </w:p>
        </w:tc>
        <w:tc>
          <w:tcPr>
            <w:tcW w:w="1800" w:type="dxa"/>
            <w:gridSpan w:val="2"/>
            <w:vAlign w:val="center"/>
          </w:tcPr>
          <w:p w14:paraId="74CABCCF" w14:textId="77777777" w:rsidR="00B122F0" w:rsidRPr="00F60CD0" w:rsidRDefault="00B122F0" w:rsidP="003A742A">
            <w:pPr>
              <w:jc w:val="center"/>
              <w:rPr>
                <w:rFonts w:ascii="宋体" w:hAnsi="宋体" w:hint="eastAsia"/>
                <w:szCs w:val="21"/>
              </w:rPr>
            </w:pPr>
          </w:p>
        </w:tc>
        <w:tc>
          <w:tcPr>
            <w:tcW w:w="900" w:type="dxa"/>
            <w:gridSpan w:val="2"/>
            <w:vAlign w:val="center"/>
          </w:tcPr>
          <w:p w14:paraId="20BA456A" w14:textId="77777777" w:rsidR="00B122F0" w:rsidRPr="00F60CD0" w:rsidRDefault="00B122F0" w:rsidP="003A742A">
            <w:pPr>
              <w:jc w:val="center"/>
              <w:rPr>
                <w:rFonts w:ascii="宋体" w:hAnsi="宋体" w:hint="eastAsia"/>
                <w:szCs w:val="21"/>
              </w:rPr>
            </w:pPr>
            <w:r w:rsidRPr="00F60CD0">
              <w:rPr>
                <w:rFonts w:ascii="宋体" w:hAnsi="宋体" w:cs="宋体" w:hint="eastAsia"/>
                <w:szCs w:val="21"/>
              </w:rPr>
              <w:t>性别</w:t>
            </w:r>
          </w:p>
        </w:tc>
        <w:tc>
          <w:tcPr>
            <w:tcW w:w="1080" w:type="dxa"/>
            <w:vAlign w:val="center"/>
          </w:tcPr>
          <w:p w14:paraId="2505C2DC" w14:textId="77777777" w:rsidR="00B122F0" w:rsidRPr="00F60CD0" w:rsidRDefault="00B122F0" w:rsidP="003A742A">
            <w:pPr>
              <w:jc w:val="center"/>
              <w:rPr>
                <w:rFonts w:ascii="宋体" w:hAnsi="宋体" w:hint="eastAsia"/>
                <w:szCs w:val="21"/>
              </w:rPr>
            </w:pPr>
          </w:p>
        </w:tc>
        <w:tc>
          <w:tcPr>
            <w:tcW w:w="900" w:type="dxa"/>
            <w:gridSpan w:val="2"/>
            <w:vAlign w:val="center"/>
          </w:tcPr>
          <w:p w14:paraId="6911331B" w14:textId="77777777" w:rsidR="00B122F0" w:rsidRPr="00F60CD0" w:rsidRDefault="00B122F0" w:rsidP="003A742A">
            <w:pPr>
              <w:jc w:val="center"/>
              <w:rPr>
                <w:rFonts w:ascii="宋体" w:hAnsi="宋体" w:cs="宋体" w:hint="eastAsia"/>
                <w:szCs w:val="21"/>
              </w:rPr>
            </w:pPr>
            <w:r w:rsidRPr="00F60CD0">
              <w:rPr>
                <w:rFonts w:ascii="宋体" w:hAnsi="宋体" w:cs="宋体" w:hint="eastAsia"/>
                <w:szCs w:val="21"/>
              </w:rPr>
              <w:t>出生</w:t>
            </w:r>
          </w:p>
          <w:p w14:paraId="53E2940F" w14:textId="77777777" w:rsidR="00B122F0" w:rsidRPr="00F60CD0" w:rsidRDefault="00B122F0" w:rsidP="003A742A">
            <w:pPr>
              <w:jc w:val="center"/>
              <w:rPr>
                <w:rFonts w:ascii="宋体" w:hAnsi="宋体" w:hint="eastAsia"/>
                <w:szCs w:val="21"/>
              </w:rPr>
            </w:pPr>
            <w:r w:rsidRPr="00F60CD0">
              <w:rPr>
                <w:rFonts w:ascii="宋体" w:hAnsi="宋体" w:cs="宋体" w:hint="eastAsia"/>
                <w:szCs w:val="21"/>
              </w:rPr>
              <w:t>日期</w:t>
            </w:r>
          </w:p>
        </w:tc>
        <w:tc>
          <w:tcPr>
            <w:tcW w:w="1980" w:type="dxa"/>
            <w:gridSpan w:val="2"/>
            <w:vAlign w:val="center"/>
          </w:tcPr>
          <w:p w14:paraId="3656E9F4" w14:textId="77777777" w:rsidR="00B122F0" w:rsidRPr="00F60CD0" w:rsidRDefault="00B122F0" w:rsidP="003A742A">
            <w:pPr>
              <w:ind w:left="-107"/>
              <w:jc w:val="center"/>
              <w:rPr>
                <w:rFonts w:ascii="宋体" w:hAnsi="宋体" w:hint="eastAsia"/>
                <w:szCs w:val="21"/>
              </w:rPr>
            </w:pPr>
          </w:p>
        </w:tc>
        <w:tc>
          <w:tcPr>
            <w:tcW w:w="1872" w:type="dxa"/>
            <w:vMerge w:val="restart"/>
            <w:vAlign w:val="center"/>
          </w:tcPr>
          <w:p w14:paraId="3F59FBB3" w14:textId="77777777" w:rsidR="00B122F0" w:rsidRPr="00F60CD0" w:rsidRDefault="00B122F0" w:rsidP="003A742A">
            <w:pPr>
              <w:jc w:val="center"/>
              <w:rPr>
                <w:rFonts w:ascii="宋体" w:hAnsi="宋体" w:hint="eastAsia"/>
                <w:szCs w:val="21"/>
              </w:rPr>
            </w:pPr>
            <w:r w:rsidRPr="00F60CD0">
              <w:rPr>
                <w:rFonts w:ascii="宋体" w:hAnsi="宋体" w:hint="eastAsia"/>
                <w:szCs w:val="21"/>
              </w:rPr>
              <w:t>照片</w:t>
            </w:r>
          </w:p>
        </w:tc>
      </w:tr>
      <w:tr w:rsidR="00B122F0" w:rsidRPr="00F60CD0" w14:paraId="1778CE14" w14:textId="77777777" w:rsidTr="003A742A">
        <w:trPr>
          <w:cantSplit/>
          <w:trHeight w:val="294"/>
        </w:trPr>
        <w:tc>
          <w:tcPr>
            <w:tcW w:w="828" w:type="dxa"/>
            <w:vAlign w:val="center"/>
          </w:tcPr>
          <w:p w14:paraId="4C205050"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民族</w:t>
            </w:r>
          </w:p>
        </w:tc>
        <w:tc>
          <w:tcPr>
            <w:tcW w:w="938" w:type="dxa"/>
            <w:vAlign w:val="center"/>
          </w:tcPr>
          <w:p w14:paraId="0EB5EB8D" w14:textId="77777777" w:rsidR="00B122F0" w:rsidRPr="00F60CD0" w:rsidRDefault="00B122F0" w:rsidP="003A742A">
            <w:pPr>
              <w:spacing w:line="320" w:lineRule="exact"/>
              <w:jc w:val="center"/>
              <w:rPr>
                <w:rFonts w:ascii="宋体" w:hAnsi="宋体" w:hint="eastAsia"/>
                <w:szCs w:val="21"/>
              </w:rPr>
            </w:pPr>
          </w:p>
        </w:tc>
        <w:tc>
          <w:tcPr>
            <w:tcW w:w="862" w:type="dxa"/>
            <w:vAlign w:val="center"/>
          </w:tcPr>
          <w:p w14:paraId="741A3592"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政治</w:t>
            </w:r>
          </w:p>
          <w:p w14:paraId="2C860878"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面貌</w:t>
            </w:r>
          </w:p>
        </w:tc>
        <w:tc>
          <w:tcPr>
            <w:tcW w:w="900" w:type="dxa"/>
            <w:gridSpan w:val="2"/>
            <w:vAlign w:val="center"/>
          </w:tcPr>
          <w:p w14:paraId="2CFFA2C3" w14:textId="77777777" w:rsidR="00B122F0" w:rsidRPr="00F60CD0" w:rsidRDefault="00B122F0" w:rsidP="003A742A">
            <w:pPr>
              <w:spacing w:line="320" w:lineRule="exact"/>
              <w:jc w:val="center"/>
              <w:rPr>
                <w:rFonts w:ascii="宋体" w:hAnsi="宋体" w:hint="eastAsia"/>
                <w:szCs w:val="21"/>
              </w:rPr>
            </w:pPr>
          </w:p>
        </w:tc>
        <w:tc>
          <w:tcPr>
            <w:tcW w:w="1080" w:type="dxa"/>
            <w:vAlign w:val="center"/>
          </w:tcPr>
          <w:p w14:paraId="6613CB09"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所在</w:t>
            </w:r>
          </w:p>
          <w:p w14:paraId="2060FAF4"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系部</w:t>
            </w:r>
          </w:p>
        </w:tc>
        <w:tc>
          <w:tcPr>
            <w:tcW w:w="2880" w:type="dxa"/>
            <w:gridSpan w:val="4"/>
            <w:vAlign w:val="center"/>
          </w:tcPr>
          <w:p w14:paraId="43881E95" w14:textId="77777777" w:rsidR="00B122F0" w:rsidRPr="00F60CD0" w:rsidRDefault="00B122F0" w:rsidP="003A742A">
            <w:pPr>
              <w:spacing w:line="320" w:lineRule="exact"/>
              <w:jc w:val="center"/>
              <w:rPr>
                <w:rFonts w:ascii="宋体" w:hAnsi="宋体" w:hint="eastAsia"/>
                <w:szCs w:val="21"/>
              </w:rPr>
            </w:pPr>
          </w:p>
        </w:tc>
        <w:tc>
          <w:tcPr>
            <w:tcW w:w="1872" w:type="dxa"/>
            <w:vMerge/>
            <w:vAlign w:val="center"/>
          </w:tcPr>
          <w:p w14:paraId="580A1FF5" w14:textId="77777777" w:rsidR="00B122F0" w:rsidRPr="00F60CD0" w:rsidRDefault="00B122F0" w:rsidP="003A742A">
            <w:pPr>
              <w:spacing w:line="320" w:lineRule="exact"/>
              <w:jc w:val="center"/>
              <w:rPr>
                <w:rFonts w:ascii="宋体" w:hAnsi="宋体" w:hint="eastAsia"/>
                <w:szCs w:val="21"/>
              </w:rPr>
            </w:pPr>
          </w:p>
        </w:tc>
      </w:tr>
      <w:tr w:rsidR="00B122F0" w:rsidRPr="00F60CD0" w14:paraId="2485C13E" w14:textId="77777777" w:rsidTr="003A742A">
        <w:trPr>
          <w:cantSplit/>
          <w:trHeight w:val="549"/>
        </w:trPr>
        <w:tc>
          <w:tcPr>
            <w:tcW w:w="828" w:type="dxa"/>
            <w:vAlign w:val="center"/>
          </w:tcPr>
          <w:p w14:paraId="1086811A"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专业</w:t>
            </w:r>
          </w:p>
        </w:tc>
        <w:tc>
          <w:tcPr>
            <w:tcW w:w="2700" w:type="dxa"/>
            <w:gridSpan w:val="4"/>
            <w:vAlign w:val="center"/>
          </w:tcPr>
          <w:p w14:paraId="13137FE4" w14:textId="77777777" w:rsidR="00B122F0" w:rsidRPr="00F60CD0" w:rsidRDefault="00B122F0" w:rsidP="003A742A">
            <w:pPr>
              <w:spacing w:line="320" w:lineRule="exact"/>
              <w:jc w:val="center"/>
              <w:rPr>
                <w:rFonts w:ascii="宋体" w:hAnsi="宋体" w:hint="eastAsia"/>
                <w:szCs w:val="21"/>
              </w:rPr>
            </w:pPr>
          </w:p>
        </w:tc>
        <w:tc>
          <w:tcPr>
            <w:tcW w:w="1080" w:type="dxa"/>
            <w:vAlign w:val="center"/>
          </w:tcPr>
          <w:p w14:paraId="6E1DFF34" w14:textId="77777777" w:rsidR="00B122F0" w:rsidRPr="00F60CD0" w:rsidRDefault="00B122F0" w:rsidP="003A742A">
            <w:pPr>
              <w:spacing w:line="320" w:lineRule="exact"/>
              <w:jc w:val="center"/>
              <w:rPr>
                <w:rFonts w:ascii="宋体" w:hAnsi="宋体" w:hint="eastAsia"/>
                <w:szCs w:val="21"/>
              </w:rPr>
            </w:pPr>
            <w:r>
              <w:rPr>
                <w:rFonts w:ascii="宋体" w:hAnsi="宋体" w:hint="eastAsia"/>
                <w:szCs w:val="21"/>
              </w:rPr>
              <w:t>班</w:t>
            </w:r>
            <w:r w:rsidRPr="00F60CD0">
              <w:rPr>
                <w:rFonts w:ascii="宋体" w:hAnsi="宋体" w:hint="eastAsia"/>
                <w:szCs w:val="21"/>
              </w:rPr>
              <w:t>级</w:t>
            </w:r>
          </w:p>
        </w:tc>
        <w:tc>
          <w:tcPr>
            <w:tcW w:w="900" w:type="dxa"/>
            <w:gridSpan w:val="2"/>
            <w:vAlign w:val="center"/>
          </w:tcPr>
          <w:p w14:paraId="0FD462A2" w14:textId="77777777" w:rsidR="00B122F0" w:rsidRPr="00F60CD0" w:rsidRDefault="00B122F0" w:rsidP="003A742A">
            <w:pPr>
              <w:spacing w:line="320" w:lineRule="exact"/>
              <w:jc w:val="center"/>
              <w:rPr>
                <w:rFonts w:ascii="宋体" w:hAnsi="宋体" w:hint="eastAsia"/>
                <w:szCs w:val="21"/>
              </w:rPr>
            </w:pPr>
          </w:p>
        </w:tc>
        <w:tc>
          <w:tcPr>
            <w:tcW w:w="900" w:type="dxa"/>
            <w:vAlign w:val="center"/>
          </w:tcPr>
          <w:p w14:paraId="61D89453" w14:textId="77777777" w:rsidR="00B122F0" w:rsidRPr="00F60CD0" w:rsidRDefault="00B122F0" w:rsidP="003A742A">
            <w:pPr>
              <w:spacing w:line="320" w:lineRule="exact"/>
              <w:jc w:val="center"/>
              <w:rPr>
                <w:rFonts w:ascii="宋体" w:hAnsi="宋体" w:hint="eastAsia"/>
                <w:szCs w:val="21"/>
              </w:rPr>
            </w:pPr>
            <w:proofErr w:type="gramStart"/>
            <w:r>
              <w:rPr>
                <w:rFonts w:ascii="宋体" w:hAnsi="宋体" w:hint="eastAsia"/>
                <w:szCs w:val="21"/>
              </w:rPr>
              <w:t>辅导员姓</w:t>
            </w:r>
            <w:r>
              <w:rPr>
                <w:rFonts w:ascii="宋体" w:hAnsi="宋体" w:hint="eastAsia"/>
                <w:szCs w:val="21"/>
              </w:rPr>
              <w:t xml:space="preserve">  </w:t>
            </w:r>
            <w:r>
              <w:rPr>
                <w:rFonts w:ascii="宋体" w:hAnsi="宋体" w:hint="eastAsia"/>
                <w:szCs w:val="21"/>
              </w:rPr>
              <w:t>名</w:t>
            </w:r>
            <w:proofErr w:type="gramEnd"/>
          </w:p>
        </w:tc>
        <w:tc>
          <w:tcPr>
            <w:tcW w:w="1080" w:type="dxa"/>
            <w:vAlign w:val="center"/>
          </w:tcPr>
          <w:p w14:paraId="4CBF2C30" w14:textId="77777777" w:rsidR="00B122F0" w:rsidRPr="00F60CD0" w:rsidRDefault="00B122F0" w:rsidP="003A742A">
            <w:pPr>
              <w:spacing w:line="320" w:lineRule="exact"/>
              <w:jc w:val="center"/>
              <w:rPr>
                <w:rFonts w:ascii="宋体" w:hAnsi="宋体" w:hint="eastAsia"/>
                <w:szCs w:val="21"/>
              </w:rPr>
            </w:pPr>
          </w:p>
        </w:tc>
        <w:tc>
          <w:tcPr>
            <w:tcW w:w="1872" w:type="dxa"/>
            <w:vMerge/>
            <w:vAlign w:val="center"/>
          </w:tcPr>
          <w:p w14:paraId="5D0F06D3" w14:textId="77777777" w:rsidR="00B122F0" w:rsidRPr="00F60CD0" w:rsidRDefault="00B122F0" w:rsidP="003A742A">
            <w:pPr>
              <w:spacing w:line="320" w:lineRule="exact"/>
              <w:jc w:val="center"/>
              <w:rPr>
                <w:rFonts w:ascii="宋体" w:hAnsi="宋体" w:hint="eastAsia"/>
                <w:szCs w:val="21"/>
              </w:rPr>
            </w:pPr>
          </w:p>
        </w:tc>
      </w:tr>
      <w:tr w:rsidR="00B122F0" w:rsidRPr="00F60CD0" w14:paraId="5F8CA1B1" w14:textId="77777777" w:rsidTr="003A742A">
        <w:trPr>
          <w:cantSplit/>
          <w:trHeight w:val="544"/>
        </w:trPr>
        <w:tc>
          <w:tcPr>
            <w:tcW w:w="828" w:type="dxa"/>
            <w:vAlign w:val="center"/>
          </w:tcPr>
          <w:p w14:paraId="3A533347" w14:textId="77777777" w:rsidR="00B122F0" w:rsidRPr="00F60CD0" w:rsidRDefault="00B122F0" w:rsidP="003A742A">
            <w:pPr>
              <w:spacing w:line="320" w:lineRule="exact"/>
              <w:jc w:val="center"/>
              <w:rPr>
                <w:rFonts w:ascii="宋体" w:hAnsi="宋体" w:hint="eastAsia"/>
                <w:szCs w:val="21"/>
              </w:rPr>
            </w:pPr>
            <w:r w:rsidRPr="00F60CD0">
              <w:rPr>
                <w:rFonts w:ascii="宋体" w:hAnsi="宋体" w:hint="eastAsia"/>
                <w:szCs w:val="21"/>
              </w:rPr>
              <w:t>学号</w:t>
            </w:r>
          </w:p>
        </w:tc>
        <w:tc>
          <w:tcPr>
            <w:tcW w:w="2700" w:type="dxa"/>
            <w:gridSpan w:val="4"/>
            <w:vAlign w:val="center"/>
          </w:tcPr>
          <w:p w14:paraId="24E2F6C6" w14:textId="77777777" w:rsidR="00B122F0" w:rsidRPr="00F60CD0" w:rsidRDefault="00B122F0" w:rsidP="003A742A">
            <w:pPr>
              <w:spacing w:line="320" w:lineRule="exact"/>
              <w:jc w:val="center"/>
              <w:rPr>
                <w:rFonts w:ascii="宋体" w:hAnsi="宋体" w:hint="eastAsia"/>
                <w:szCs w:val="21"/>
              </w:rPr>
            </w:pPr>
          </w:p>
        </w:tc>
        <w:tc>
          <w:tcPr>
            <w:tcW w:w="1080" w:type="dxa"/>
            <w:vAlign w:val="center"/>
          </w:tcPr>
          <w:p w14:paraId="3221C473"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身份证号</w:t>
            </w:r>
          </w:p>
        </w:tc>
        <w:tc>
          <w:tcPr>
            <w:tcW w:w="2880" w:type="dxa"/>
            <w:gridSpan w:val="4"/>
            <w:vAlign w:val="center"/>
          </w:tcPr>
          <w:p w14:paraId="547A444C" w14:textId="77777777" w:rsidR="00B122F0" w:rsidRPr="00F60CD0" w:rsidRDefault="00B122F0" w:rsidP="003A742A">
            <w:pPr>
              <w:spacing w:line="320" w:lineRule="exact"/>
              <w:jc w:val="center"/>
              <w:rPr>
                <w:rFonts w:ascii="宋体" w:hAnsi="宋体" w:hint="eastAsia"/>
                <w:szCs w:val="21"/>
              </w:rPr>
            </w:pPr>
          </w:p>
        </w:tc>
        <w:tc>
          <w:tcPr>
            <w:tcW w:w="1872" w:type="dxa"/>
            <w:vMerge/>
            <w:vAlign w:val="center"/>
          </w:tcPr>
          <w:p w14:paraId="719AED40" w14:textId="77777777" w:rsidR="00B122F0" w:rsidRPr="00F60CD0" w:rsidRDefault="00B122F0" w:rsidP="003A742A">
            <w:pPr>
              <w:spacing w:line="320" w:lineRule="exact"/>
              <w:jc w:val="center"/>
              <w:rPr>
                <w:rFonts w:ascii="宋体" w:hAnsi="宋体" w:hint="eastAsia"/>
                <w:szCs w:val="21"/>
              </w:rPr>
            </w:pPr>
          </w:p>
        </w:tc>
      </w:tr>
      <w:tr w:rsidR="00B122F0" w:rsidRPr="00F60CD0" w14:paraId="1C07E162" w14:textId="77777777" w:rsidTr="003A742A">
        <w:trPr>
          <w:cantSplit/>
          <w:trHeight w:val="450"/>
        </w:trPr>
        <w:tc>
          <w:tcPr>
            <w:tcW w:w="828" w:type="dxa"/>
            <w:vMerge w:val="restart"/>
            <w:vAlign w:val="center"/>
          </w:tcPr>
          <w:p w14:paraId="3123DD71"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联系</w:t>
            </w:r>
          </w:p>
          <w:p w14:paraId="47F2FF3C"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方式</w:t>
            </w:r>
          </w:p>
        </w:tc>
        <w:tc>
          <w:tcPr>
            <w:tcW w:w="938" w:type="dxa"/>
            <w:vAlign w:val="center"/>
          </w:tcPr>
          <w:p w14:paraId="503669B4" w14:textId="77777777" w:rsidR="00B122F0" w:rsidRPr="00F60CD0" w:rsidRDefault="00B122F0" w:rsidP="003A742A">
            <w:pPr>
              <w:spacing w:line="320" w:lineRule="exact"/>
              <w:jc w:val="center"/>
              <w:rPr>
                <w:rFonts w:ascii="宋体" w:hAnsi="宋体" w:hint="eastAsia"/>
                <w:szCs w:val="21"/>
              </w:rPr>
            </w:pPr>
            <w:r>
              <w:rPr>
                <w:rFonts w:ascii="宋体" w:hAnsi="宋体" w:cs="宋体" w:hint="eastAsia"/>
                <w:szCs w:val="21"/>
              </w:rPr>
              <w:t>QQ</w:t>
            </w:r>
          </w:p>
        </w:tc>
        <w:tc>
          <w:tcPr>
            <w:tcW w:w="2842" w:type="dxa"/>
            <w:gridSpan w:val="4"/>
            <w:vAlign w:val="center"/>
          </w:tcPr>
          <w:p w14:paraId="5281EE1D" w14:textId="77777777" w:rsidR="00B122F0" w:rsidRPr="00F60CD0" w:rsidRDefault="00B122F0" w:rsidP="003A742A">
            <w:pPr>
              <w:spacing w:line="320" w:lineRule="exact"/>
              <w:jc w:val="center"/>
              <w:rPr>
                <w:rFonts w:ascii="宋体" w:hAnsi="宋体" w:hint="eastAsia"/>
                <w:szCs w:val="21"/>
              </w:rPr>
            </w:pPr>
          </w:p>
        </w:tc>
        <w:tc>
          <w:tcPr>
            <w:tcW w:w="900" w:type="dxa"/>
            <w:gridSpan w:val="2"/>
            <w:vAlign w:val="center"/>
          </w:tcPr>
          <w:p w14:paraId="5D98B290"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手机</w:t>
            </w:r>
          </w:p>
        </w:tc>
        <w:tc>
          <w:tcPr>
            <w:tcW w:w="3852" w:type="dxa"/>
            <w:gridSpan w:val="3"/>
            <w:vAlign w:val="center"/>
          </w:tcPr>
          <w:p w14:paraId="46072AF5" w14:textId="77777777" w:rsidR="00B122F0" w:rsidRPr="00F60CD0" w:rsidRDefault="00B122F0" w:rsidP="003A742A">
            <w:pPr>
              <w:spacing w:line="320" w:lineRule="exact"/>
              <w:jc w:val="center"/>
              <w:rPr>
                <w:rFonts w:ascii="宋体" w:hAnsi="宋体" w:hint="eastAsia"/>
                <w:szCs w:val="21"/>
              </w:rPr>
            </w:pPr>
          </w:p>
        </w:tc>
      </w:tr>
      <w:tr w:rsidR="00B122F0" w:rsidRPr="00F60CD0" w14:paraId="35726E80" w14:textId="77777777" w:rsidTr="003A742A">
        <w:trPr>
          <w:cantSplit/>
          <w:trHeight w:val="424"/>
        </w:trPr>
        <w:tc>
          <w:tcPr>
            <w:tcW w:w="828" w:type="dxa"/>
            <w:vMerge/>
            <w:vAlign w:val="center"/>
          </w:tcPr>
          <w:p w14:paraId="755E210C" w14:textId="77777777" w:rsidR="00B122F0" w:rsidRPr="00F60CD0" w:rsidRDefault="00B122F0" w:rsidP="003A742A">
            <w:pPr>
              <w:spacing w:line="320" w:lineRule="exact"/>
              <w:jc w:val="center"/>
              <w:rPr>
                <w:rFonts w:ascii="宋体" w:hAnsi="宋体" w:hint="eastAsia"/>
                <w:szCs w:val="21"/>
              </w:rPr>
            </w:pPr>
          </w:p>
        </w:tc>
        <w:tc>
          <w:tcPr>
            <w:tcW w:w="938" w:type="dxa"/>
            <w:vAlign w:val="center"/>
          </w:tcPr>
          <w:p w14:paraId="3726CF42" w14:textId="77777777" w:rsidR="00B122F0" w:rsidRPr="00F60CD0" w:rsidRDefault="00B122F0" w:rsidP="00AB7F83">
            <w:pPr>
              <w:pStyle w:val="1"/>
              <w:rPr>
                <w:rFonts w:ascii="宋体" w:eastAsia="宋体" w:hint="eastAsia"/>
                <w:b/>
                <w:sz w:val="21"/>
                <w:szCs w:val="21"/>
              </w:rPr>
            </w:pPr>
            <w:bookmarkStart w:id="9" w:name="_Toc207809541"/>
            <w:r w:rsidRPr="00F60CD0">
              <w:rPr>
                <w:rFonts w:ascii="宋体" w:eastAsia="宋体" w:hint="eastAsia"/>
                <w:b/>
                <w:sz w:val="21"/>
                <w:szCs w:val="21"/>
              </w:rPr>
              <w:t>Email</w:t>
            </w:r>
            <w:bookmarkEnd w:id="9"/>
          </w:p>
        </w:tc>
        <w:tc>
          <w:tcPr>
            <w:tcW w:w="7594" w:type="dxa"/>
            <w:gridSpan w:val="9"/>
            <w:vAlign w:val="center"/>
          </w:tcPr>
          <w:p w14:paraId="66E9E13A" w14:textId="77777777" w:rsidR="00B122F0" w:rsidRPr="00F60CD0" w:rsidRDefault="00B122F0" w:rsidP="003A742A">
            <w:pPr>
              <w:spacing w:line="320" w:lineRule="exact"/>
              <w:rPr>
                <w:rFonts w:ascii="宋体" w:hAnsi="宋体"/>
                <w:szCs w:val="21"/>
              </w:rPr>
            </w:pPr>
          </w:p>
        </w:tc>
      </w:tr>
      <w:tr w:rsidR="00B122F0" w:rsidRPr="00F60CD0" w14:paraId="1FA8C9DA" w14:textId="77777777" w:rsidTr="003A742A">
        <w:trPr>
          <w:cantSplit/>
          <w:trHeight w:val="223"/>
        </w:trPr>
        <w:tc>
          <w:tcPr>
            <w:tcW w:w="828" w:type="dxa"/>
            <w:vMerge w:val="restart"/>
            <w:vAlign w:val="center"/>
          </w:tcPr>
          <w:p w14:paraId="0205E4B8"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此次</w:t>
            </w:r>
          </w:p>
          <w:p w14:paraId="37240D82" w14:textId="77777777" w:rsidR="00B122F0" w:rsidRPr="00F60CD0" w:rsidRDefault="00B122F0" w:rsidP="003A742A">
            <w:pPr>
              <w:spacing w:line="320" w:lineRule="exact"/>
              <w:jc w:val="center"/>
              <w:rPr>
                <w:rFonts w:ascii="宋体" w:hAnsi="宋体" w:cs="宋体" w:hint="eastAsia"/>
                <w:szCs w:val="21"/>
              </w:rPr>
            </w:pPr>
            <w:r w:rsidRPr="00F60CD0">
              <w:rPr>
                <w:rFonts w:ascii="宋体" w:hAnsi="宋体" w:cs="宋体" w:hint="eastAsia"/>
                <w:szCs w:val="21"/>
              </w:rPr>
              <w:t>出国（境）</w:t>
            </w:r>
          </w:p>
          <w:p w14:paraId="7D270393"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情况</w:t>
            </w:r>
          </w:p>
        </w:tc>
        <w:tc>
          <w:tcPr>
            <w:tcW w:w="938" w:type="dxa"/>
            <w:vAlign w:val="center"/>
          </w:tcPr>
          <w:p w14:paraId="5CC11CF4"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时间</w:t>
            </w:r>
          </w:p>
        </w:tc>
        <w:tc>
          <w:tcPr>
            <w:tcW w:w="7594" w:type="dxa"/>
            <w:gridSpan w:val="9"/>
            <w:vAlign w:val="center"/>
          </w:tcPr>
          <w:p w14:paraId="7780B4E6"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自</w:t>
            </w:r>
            <w:r w:rsidRPr="00F60CD0">
              <w:rPr>
                <w:rFonts w:ascii="宋体" w:hAnsi="宋体" w:cs="宋体" w:hint="eastAsia"/>
                <w:szCs w:val="21"/>
              </w:rPr>
              <w:t xml:space="preserve">           </w:t>
            </w:r>
            <w:r w:rsidRPr="00F60CD0">
              <w:rPr>
                <w:rFonts w:ascii="宋体" w:hAnsi="宋体" w:cs="宋体" w:hint="eastAsia"/>
                <w:szCs w:val="21"/>
              </w:rPr>
              <w:t>年</w:t>
            </w:r>
            <w:r w:rsidRPr="00F60CD0">
              <w:rPr>
                <w:rFonts w:ascii="宋体" w:hAnsi="宋体" w:cs="宋体" w:hint="eastAsia"/>
                <w:szCs w:val="21"/>
              </w:rPr>
              <w:t xml:space="preserve">    </w:t>
            </w:r>
            <w:r w:rsidRPr="00F60CD0">
              <w:rPr>
                <w:rFonts w:ascii="宋体" w:hAnsi="宋体" w:cs="宋体" w:hint="eastAsia"/>
                <w:szCs w:val="21"/>
              </w:rPr>
              <w:t>月至</w:t>
            </w:r>
            <w:r w:rsidRPr="00F60CD0">
              <w:rPr>
                <w:rFonts w:ascii="宋体" w:hAnsi="宋体" w:cs="宋体" w:hint="eastAsia"/>
                <w:szCs w:val="21"/>
              </w:rPr>
              <w:t xml:space="preserve">        </w:t>
            </w:r>
            <w:r w:rsidRPr="00F60CD0">
              <w:rPr>
                <w:rFonts w:ascii="宋体" w:hAnsi="宋体" w:cs="宋体" w:hint="eastAsia"/>
                <w:szCs w:val="21"/>
              </w:rPr>
              <w:t>年</w:t>
            </w:r>
            <w:r w:rsidRPr="00F60CD0">
              <w:rPr>
                <w:rFonts w:ascii="宋体" w:hAnsi="宋体" w:cs="宋体" w:hint="eastAsia"/>
                <w:szCs w:val="21"/>
              </w:rPr>
              <w:t xml:space="preserve">    </w:t>
            </w:r>
            <w:r>
              <w:rPr>
                <w:rFonts w:ascii="宋体" w:hAnsi="宋体" w:cs="宋体" w:hint="eastAsia"/>
                <w:szCs w:val="21"/>
              </w:rPr>
              <w:t xml:space="preserve">   </w:t>
            </w:r>
            <w:r w:rsidRPr="00F60CD0">
              <w:rPr>
                <w:rFonts w:ascii="宋体" w:hAnsi="宋体" w:cs="宋体" w:hint="eastAsia"/>
                <w:szCs w:val="21"/>
              </w:rPr>
              <w:t>月</w:t>
            </w:r>
          </w:p>
        </w:tc>
      </w:tr>
      <w:tr w:rsidR="00B122F0" w:rsidRPr="00F60CD0" w14:paraId="367568F8" w14:textId="77777777" w:rsidTr="003A742A">
        <w:trPr>
          <w:cantSplit/>
          <w:trHeight w:val="214"/>
        </w:trPr>
        <w:tc>
          <w:tcPr>
            <w:tcW w:w="828" w:type="dxa"/>
            <w:vMerge/>
            <w:vAlign w:val="center"/>
          </w:tcPr>
          <w:p w14:paraId="2954720F" w14:textId="77777777" w:rsidR="00B122F0" w:rsidRPr="00F60CD0" w:rsidRDefault="00B122F0" w:rsidP="003A742A">
            <w:pPr>
              <w:spacing w:line="320" w:lineRule="exact"/>
              <w:jc w:val="center"/>
              <w:rPr>
                <w:rFonts w:ascii="宋体" w:hAnsi="宋体" w:hint="eastAsia"/>
                <w:szCs w:val="21"/>
              </w:rPr>
            </w:pPr>
          </w:p>
        </w:tc>
        <w:tc>
          <w:tcPr>
            <w:tcW w:w="938" w:type="dxa"/>
            <w:vAlign w:val="center"/>
          </w:tcPr>
          <w:p w14:paraId="27A87654"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目的</w:t>
            </w:r>
          </w:p>
        </w:tc>
        <w:tc>
          <w:tcPr>
            <w:tcW w:w="7594" w:type="dxa"/>
            <w:gridSpan w:val="9"/>
            <w:vAlign w:val="center"/>
          </w:tcPr>
          <w:p w14:paraId="04D035EF" w14:textId="77777777" w:rsidR="00B122F0" w:rsidRPr="00F60CD0" w:rsidRDefault="00B122F0" w:rsidP="003A742A">
            <w:pPr>
              <w:spacing w:line="320" w:lineRule="exact"/>
              <w:jc w:val="center"/>
              <w:rPr>
                <w:rFonts w:ascii="宋体" w:hAnsi="宋体" w:hint="eastAsia"/>
                <w:szCs w:val="21"/>
              </w:rPr>
            </w:pPr>
          </w:p>
          <w:p w14:paraId="42B1B4E4" w14:textId="77777777" w:rsidR="00B122F0" w:rsidRPr="00F60CD0" w:rsidRDefault="00B122F0" w:rsidP="003A742A">
            <w:pPr>
              <w:spacing w:line="320" w:lineRule="exact"/>
              <w:jc w:val="center"/>
              <w:rPr>
                <w:rFonts w:ascii="宋体" w:hAnsi="宋体" w:hint="eastAsia"/>
                <w:szCs w:val="21"/>
              </w:rPr>
            </w:pPr>
          </w:p>
        </w:tc>
      </w:tr>
      <w:tr w:rsidR="00B122F0" w:rsidRPr="00F60CD0" w14:paraId="60AEECC7" w14:textId="77777777" w:rsidTr="003A742A">
        <w:trPr>
          <w:cantSplit/>
          <w:trHeight w:val="530"/>
        </w:trPr>
        <w:tc>
          <w:tcPr>
            <w:tcW w:w="828" w:type="dxa"/>
            <w:vMerge/>
            <w:vAlign w:val="center"/>
          </w:tcPr>
          <w:p w14:paraId="5148B946" w14:textId="77777777" w:rsidR="00B122F0" w:rsidRPr="00F60CD0" w:rsidRDefault="00B122F0" w:rsidP="003A742A">
            <w:pPr>
              <w:spacing w:line="320" w:lineRule="exact"/>
              <w:jc w:val="center"/>
              <w:rPr>
                <w:rFonts w:ascii="宋体" w:hAnsi="宋体" w:hint="eastAsia"/>
                <w:szCs w:val="21"/>
              </w:rPr>
            </w:pPr>
          </w:p>
        </w:tc>
        <w:tc>
          <w:tcPr>
            <w:tcW w:w="1861" w:type="dxa"/>
            <w:gridSpan w:val="3"/>
            <w:vAlign w:val="center"/>
          </w:tcPr>
          <w:p w14:paraId="6DF8A1B2" w14:textId="77777777" w:rsidR="00B122F0" w:rsidRPr="00F60CD0" w:rsidRDefault="00B122F0" w:rsidP="003A742A">
            <w:pPr>
              <w:spacing w:line="320" w:lineRule="exact"/>
              <w:jc w:val="center"/>
              <w:rPr>
                <w:rFonts w:ascii="宋体" w:hAnsi="宋体" w:hint="eastAsia"/>
                <w:szCs w:val="21"/>
              </w:rPr>
            </w:pPr>
            <w:r w:rsidRPr="00F60CD0">
              <w:rPr>
                <w:rFonts w:ascii="宋体" w:hAnsi="宋体" w:cs="宋体" w:hint="eastAsia"/>
                <w:szCs w:val="21"/>
              </w:rPr>
              <w:t>所申请院校</w:t>
            </w:r>
            <w:r>
              <w:rPr>
                <w:rFonts w:ascii="宋体" w:hAnsi="宋体" w:cs="宋体" w:hint="eastAsia"/>
                <w:szCs w:val="21"/>
              </w:rPr>
              <w:t>/</w:t>
            </w:r>
            <w:r>
              <w:rPr>
                <w:rFonts w:ascii="宋体" w:hAnsi="宋体" w:cs="宋体" w:hint="eastAsia"/>
                <w:szCs w:val="21"/>
              </w:rPr>
              <w:t>项目</w:t>
            </w:r>
          </w:p>
        </w:tc>
        <w:tc>
          <w:tcPr>
            <w:tcW w:w="6671" w:type="dxa"/>
            <w:gridSpan w:val="7"/>
            <w:vAlign w:val="center"/>
          </w:tcPr>
          <w:p w14:paraId="76601FC0" w14:textId="77777777" w:rsidR="00B122F0" w:rsidRPr="00F60CD0" w:rsidRDefault="00B122F0" w:rsidP="003A742A">
            <w:pPr>
              <w:spacing w:line="320" w:lineRule="exact"/>
              <w:rPr>
                <w:rFonts w:ascii="宋体" w:hAnsi="宋体" w:hint="eastAsia"/>
                <w:szCs w:val="21"/>
              </w:rPr>
            </w:pPr>
          </w:p>
        </w:tc>
      </w:tr>
      <w:tr w:rsidR="00B122F0" w:rsidRPr="00F60CD0" w14:paraId="5FE3A604" w14:textId="77777777" w:rsidTr="003A742A">
        <w:trPr>
          <w:cantSplit/>
          <w:trHeight w:val="413"/>
        </w:trPr>
        <w:tc>
          <w:tcPr>
            <w:tcW w:w="2689" w:type="dxa"/>
            <w:gridSpan w:val="4"/>
            <w:vMerge w:val="restart"/>
            <w:vAlign w:val="center"/>
          </w:tcPr>
          <w:p w14:paraId="31BE7B04" w14:textId="77777777" w:rsidR="00B122F0" w:rsidRPr="00F60CD0" w:rsidRDefault="00B122F0" w:rsidP="003A742A">
            <w:pPr>
              <w:spacing w:line="320" w:lineRule="exact"/>
              <w:jc w:val="center"/>
              <w:rPr>
                <w:rFonts w:ascii="宋体" w:hAnsi="宋体" w:hint="eastAsia"/>
                <w:szCs w:val="21"/>
              </w:rPr>
            </w:pPr>
            <w:r w:rsidRPr="00F60CD0">
              <w:rPr>
                <w:rFonts w:ascii="宋体" w:hAnsi="宋体" w:hint="eastAsia"/>
                <w:szCs w:val="21"/>
              </w:rPr>
              <w:t>父母姓名及联系方式</w:t>
            </w:r>
          </w:p>
        </w:tc>
        <w:tc>
          <w:tcPr>
            <w:tcW w:w="6671" w:type="dxa"/>
            <w:gridSpan w:val="7"/>
            <w:vAlign w:val="center"/>
          </w:tcPr>
          <w:p w14:paraId="7382116E" w14:textId="77777777" w:rsidR="00B122F0" w:rsidRPr="00F60CD0" w:rsidRDefault="00B122F0" w:rsidP="003A742A">
            <w:pPr>
              <w:spacing w:line="320" w:lineRule="exact"/>
              <w:rPr>
                <w:rFonts w:ascii="宋体" w:hAnsi="宋体" w:hint="eastAsia"/>
                <w:szCs w:val="21"/>
              </w:rPr>
            </w:pPr>
          </w:p>
        </w:tc>
      </w:tr>
      <w:tr w:rsidR="00B122F0" w:rsidRPr="00F60CD0" w14:paraId="5B279ACB" w14:textId="77777777" w:rsidTr="003A742A">
        <w:trPr>
          <w:cantSplit/>
          <w:trHeight w:val="412"/>
        </w:trPr>
        <w:tc>
          <w:tcPr>
            <w:tcW w:w="2689" w:type="dxa"/>
            <w:gridSpan w:val="4"/>
            <w:vMerge/>
            <w:vAlign w:val="center"/>
          </w:tcPr>
          <w:p w14:paraId="3B64C770" w14:textId="77777777" w:rsidR="00B122F0" w:rsidRPr="00F60CD0" w:rsidRDefault="00B122F0" w:rsidP="003A742A">
            <w:pPr>
              <w:spacing w:line="320" w:lineRule="exact"/>
              <w:jc w:val="center"/>
              <w:rPr>
                <w:rFonts w:ascii="宋体" w:hAnsi="宋体" w:hint="eastAsia"/>
                <w:szCs w:val="21"/>
              </w:rPr>
            </w:pPr>
          </w:p>
        </w:tc>
        <w:tc>
          <w:tcPr>
            <w:tcW w:w="6671" w:type="dxa"/>
            <w:gridSpan w:val="7"/>
            <w:vAlign w:val="center"/>
          </w:tcPr>
          <w:p w14:paraId="2443E151" w14:textId="77777777" w:rsidR="00B122F0" w:rsidRPr="00F60CD0" w:rsidRDefault="00B122F0" w:rsidP="003A742A">
            <w:pPr>
              <w:spacing w:line="320" w:lineRule="exact"/>
              <w:rPr>
                <w:rFonts w:ascii="宋体" w:hAnsi="宋体" w:hint="eastAsia"/>
                <w:szCs w:val="21"/>
              </w:rPr>
            </w:pPr>
          </w:p>
        </w:tc>
      </w:tr>
      <w:tr w:rsidR="00B122F0" w:rsidRPr="00F60CD0" w14:paraId="745169C3" w14:textId="77777777" w:rsidTr="003A742A">
        <w:trPr>
          <w:cantSplit/>
          <w:trHeight w:val="353"/>
        </w:trPr>
        <w:tc>
          <w:tcPr>
            <w:tcW w:w="2689" w:type="dxa"/>
            <w:gridSpan w:val="4"/>
            <w:vMerge w:val="restart"/>
            <w:vAlign w:val="center"/>
          </w:tcPr>
          <w:p w14:paraId="196A4AB2" w14:textId="77777777" w:rsidR="00B122F0" w:rsidRPr="00F60CD0" w:rsidRDefault="00B122F0" w:rsidP="003A742A">
            <w:pPr>
              <w:spacing w:line="320" w:lineRule="exact"/>
              <w:jc w:val="center"/>
              <w:rPr>
                <w:rFonts w:ascii="宋体" w:hAnsi="宋体" w:hint="eastAsia"/>
                <w:szCs w:val="21"/>
              </w:rPr>
            </w:pPr>
            <w:r w:rsidRPr="00F60CD0">
              <w:rPr>
                <w:rFonts w:ascii="宋体" w:hAnsi="宋体" w:hint="eastAsia"/>
                <w:szCs w:val="21"/>
              </w:rPr>
              <w:t>父母工作单位及职务</w:t>
            </w:r>
          </w:p>
        </w:tc>
        <w:tc>
          <w:tcPr>
            <w:tcW w:w="6671" w:type="dxa"/>
            <w:gridSpan w:val="7"/>
            <w:vAlign w:val="center"/>
          </w:tcPr>
          <w:p w14:paraId="1DC04630" w14:textId="77777777" w:rsidR="00B122F0" w:rsidRPr="00F60CD0" w:rsidRDefault="00B122F0" w:rsidP="003A742A">
            <w:pPr>
              <w:spacing w:line="320" w:lineRule="exact"/>
              <w:rPr>
                <w:rFonts w:ascii="宋体" w:hAnsi="宋体" w:hint="eastAsia"/>
                <w:szCs w:val="21"/>
              </w:rPr>
            </w:pPr>
          </w:p>
        </w:tc>
      </w:tr>
      <w:tr w:rsidR="00B122F0" w:rsidRPr="00F60CD0" w14:paraId="615717F5" w14:textId="77777777" w:rsidTr="003A742A">
        <w:trPr>
          <w:cantSplit/>
          <w:trHeight w:val="352"/>
        </w:trPr>
        <w:tc>
          <w:tcPr>
            <w:tcW w:w="2689" w:type="dxa"/>
            <w:gridSpan w:val="4"/>
            <w:vMerge/>
            <w:vAlign w:val="center"/>
          </w:tcPr>
          <w:p w14:paraId="7253653C" w14:textId="77777777" w:rsidR="00B122F0" w:rsidRPr="00F60CD0" w:rsidRDefault="00B122F0" w:rsidP="003A742A">
            <w:pPr>
              <w:spacing w:line="320" w:lineRule="exact"/>
              <w:jc w:val="center"/>
              <w:rPr>
                <w:rFonts w:ascii="宋体" w:hAnsi="宋体" w:hint="eastAsia"/>
                <w:szCs w:val="21"/>
              </w:rPr>
            </w:pPr>
          </w:p>
        </w:tc>
        <w:tc>
          <w:tcPr>
            <w:tcW w:w="6671" w:type="dxa"/>
            <w:gridSpan w:val="7"/>
            <w:vAlign w:val="center"/>
          </w:tcPr>
          <w:p w14:paraId="045F9155" w14:textId="77777777" w:rsidR="00B122F0" w:rsidRPr="00F60CD0" w:rsidRDefault="00B122F0" w:rsidP="003A742A">
            <w:pPr>
              <w:spacing w:line="320" w:lineRule="exact"/>
              <w:rPr>
                <w:rFonts w:ascii="宋体" w:hAnsi="宋体" w:hint="eastAsia"/>
                <w:szCs w:val="21"/>
              </w:rPr>
            </w:pPr>
          </w:p>
        </w:tc>
      </w:tr>
      <w:tr w:rsidR="00B122F0" w:rsidRPr="00F60CD0" w14:paraId="545A57C7" w14:textId="77777777" w:rsidTr="003A742A">
        <w:trPr>
          <w:trHeight w:val="393"/>
        </w:trPr>
        <w:tc>
          <w:tcPr>
            <w:tcW w:w="2689" w:type="dxa"/>
            <w:gridSpan w:val="4"/>
            <w:vAlign w:val="center"/>
          </w:tcPr>
          <w:p w14:paraId="653F070A" w14:textId="77777777" w:rsidR="00B122F0" w:rsidRPr="00F60CD0" w:rsidRDefault="00B122F0" w:rsidP="003A742A">
            <w:pPr>
              <w:jc w:val="center"/>
              <w:rPr>
                <w:rFonts w:ascii="宋体" w:hAnsi="宋体" w:hint="eastAsia"/>
                <w:szCs w:val="21"/>
              </w:rPr>
            </w:pPr>
            <w:r w:rsidRPr="00F60CD0">
              <w:rPr>
                <w:rFonts w:ascii="宋体" w:hAnsi="宋体" w:hint="eastAsia"/>
                <w:szCs w:val="21"/>
              </w:rPr>
              <w:t>家庭详细住址</w:t>
            </w:r>
          </w:p>
        </w:tc>
        <w:tc>
          <w:tcPr>
            <w:tcW w:w="6671" w:type="dxa"/>
            <w:gridSpan w:val="7"/>
            <w:vAlign w:val="center"/>
          </w:tcPr>
          <w:p w14:paraId="3DFE0032" w14:textId="77777777" w:rsidR="00B122F0" w:rsidRPr="00F60CD0" w:rsidRDefault="00B122F0" w:rsidP="003A742A">
            <w:pPr>
              <w:rPr>
                <w:rFonts w:ascii="宋体" w:hAnsi="宋体" w:hint="eastAsia"/>
                <w:szCs w:val="21"/>
              </w:rPr>
            </w:pPr>
          </w:p>
        </w:tc>
      </w:tr>
      <w:tr w:rsidR="00B122F0" w:rsidRPr="00F60CD0" w14:paraId="061B6137" w14:textId="77777777" w:rsidTr="003A742A">
        <w:trPr>
          <w:trHeight w:val="1722"/>
        </w:trPr>
        <w:tc>
          <w:tcPr>
            <w:tcW w:w="9360" w:type="dxa"/>
            <w:gridSpan w:val="11"/>
          </w:tcPr>
          <w:p w14:paraId="28E6506D"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t>个人简历及奖惩情况（从高中开始，可另附</w:t>
            </w:r>
            <w:r w:rsidRPr="00F60CD0">
              <w:rPr>
                <w:rFonts w:ascii="宋体" w:hAnsi="宋体" w:hint="eastAsia"/>
                <w:szCs w:val="21"/>
              </w:rPr>
              <w:t>A4</w:t>
            </w:r>
            <w:r w:rsidRPr="00F60CD0">
              <w:rPr>
                <w:rFonts w:ascii="宋体" w:hAnsi="宋体" w:hint="eastAsia"/>
                <w:szCs w:val="21"/>
              </w:rPr>
              <w:t>纸）</w:t>
            </w:r>
          </w:p>
          <w:p w14:paraId="26A824FD" w14:textId="77777777" w:rsidR="00B122F0" w:rsidRPr="00F60CD0" w:rsidRDefault="00B122F0" w:rsidP="003A742A">
            <w:pPr>
              <w:spacing w:line="320" w:lineRule="exact"/>
              <w:rPr>
                <w:rFonts w:ascii="宋体" w:hAnsi="宋体" w:hint="eastAsia"/>
                <w:szCs w:val="21"/>
              </w:rPr>
            </w:pPr>
          </w:p>
          <w:p w14:paraId="1B9FCB04" w14:textId="77777777" w:rsidR="00B122F0" w:rsidRPr="00F60CD0" w:rsidRDefault="00B122F0" w:rsidP="003A742A">
            <w:pPr>
              <w:spacing w:line="320" w:lineRule="exact"/>
              <w:rPr>
                <w:rFonts w:ascii="宋体" w:hAnsi="宋体" w:hint="eastAsia"/>
                <w:szCs w:val="21"/>
              </w:rPr>
            </w:pPr>
          </w:p>
          <w:p w14:paraId="5C3C0868" w14:textId="77777777" w:rsidR="00B122F0" w:rsidRPr="00F60CD0" w:rsidRDefault="00B122F0" w:rsidP="003A742A">
            <w:pPr>
              <w:spacing w:line="320" w:lineRule="exact"/>
              <w:rPr>
                <w:rFonts w:ascii="宋体" w:hAnsi="宋体" w:hint="eastAsia"/>
                <w:szCs w:val="21"/>
              </w:rPr>
            </w:pPr>
          </w:p>
        </w:tc>
      </w:tr>
      <w:tr w:rsidR="00B122F0" w:rsidRPr="00F60CD0" w14:paraId="3579C22B" w14:textId="77777777" w:rsidTr="003A742A">
        <w:trPr>
          <w:trHeight w:val="985"/>
        </w:trPr>
        <w:tc>
          <w:tcPr>
            <w:tcW w:w="4680" w:type="dxa"/>
            <w:gridSpan w:val="7"/>
          </w:tcPr>
          <w:p w14:paraId="636D2FE1"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t>申请人签字：</w:t>
            </w:r>
          </w:p>
          <w:p w14:paraId="6ED2ADB7" w14:textId="77777777" w:rsidR="00B122F0" w:rsidRPr="00F60CD0" w:rsidRDefault="00B122F0" w:rsidP="003A742A">
            <w:pPr>
              <w:spacing w:line="320" w:lineRule="exact"/>
              <w:rPr>
                <w:rFonts w:ascii="宋体" w:hAnsi="宋体" w:hint="eastAsia"/>
                <w:szCs w:val="21"/>
              </w:rPr>
            </w:pPr>
          </w:p>
          <w:p w14:paraId="235F43A9" w14:textId="77777777" w:rsidR="00B122F0" w:rsidRPr="00F60CD0" w:rsidRDefault="00B122F0" w:rsidP="003A742A">
            <w:pPr>
              <w:spacing w:line="320" w:lineRule="exact"/>
              <w:rPr>
                <w:rFonts w:ascii="宋体" w:hAnsi="宋体" w:hint="eastAsia"/>
                <w:szCs w:val="21"/>
              </w:rPr>
            </w:pPr>
          </w:p>
          <w:p w14:paraId="18B37FBE"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t xml:space="preserve">                     </w:t>
            </w:r>
            <w:r>
              <w:rPr>
                <w:rFonts w:ascii="宋体" w:hAnsi="宋体" w:hint="eastAsia"/>
                <w:szCs w:val="21"/>
              </w:rPr>
              <w:t xml:space="preserve">     </w:t>
            </w:r>
            <w:r w:rsidRPr="00F60CD0">
              <w:rPr>
                <w:rFonts w:ascii="宋体" w:hAnsi="宋体" w:hint="eastAsia"/>
                <w:szCs w:val="21"/>
              </w:rPr>
              <w:t xml:space="preserve"> </w:t>
            </w:r>
            <w:r w:rsidRPr="00F60CD0">
              <w:rPr>
                <w:rFonts w:ascii="宋体" w:hAnsi="宋体" w:hint="eastAsia"/>
                <w:szCs w:val="21"/>
              </w:rPr>
              <w:t>年</w:t>
            </w:r>
            <w:r w:rsidRPr="00F60CD0">
              <w:rPr>
                <w:rFonts w:ascii="宋体" w:hAnsi="宋体" w:hint="eastAsia"/>
                <w:szCs w:val="21"/>
              </w:rPr>
              <w:t xml:space="preserve">     </w:t>
            </w:r>
            <w:r w:rsidRPr="00F60CD0">
              <w:rPr>
                <w:rFonts w:ascii="宋体" w:hAnsi="宋体" w:hint="eastAsia"/>
                <w:szCs w:val="21"/>
              </w:rPr>
              <w:t>月</w:t>
            </w:r>
            <w:r w:rsidRPr="00F60CD0">
              <w:rPr>
                <w:rFonts w:ascii="宋体" w:hAnsi="宋体" w:hint="eastAsia"/>
                <w:szCs w:val="21"/>
              </w:rPr>
              <w:t xml:space="preserve">    </w:t>
            </w:r>
            <w:r w:rsidRPr="00F60CD0">
              <w:rPr>
                <w:rFonts w:ascii="宋体" w:hAnsi="宋体" w:hint="eastAsia"/>
                <w:szCs w:val="21"/>
              </w:rPr>
              <w:lastRenderedPageBreak/>
              <w:t>日</w:t>
            </w:r>
          </w:p>
        </w:tc>
        <w:tc>
          <w:tcPr>
            <w:tcW w:w="4680" w:type="dxa"/>
            <w:gridSpan w:val="4"/>
          </w:tcPr>
          <w:p w14:paraId="39384B3B"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lastRenderedPageBreak/>
              <w:t>申请人家长签字：</w:t>
            </w:r>
          </w:p>
          <w:p w14:paraId="3FAADA8B" w14:textId="77777777" w:rsidR="00B122F0" w:rsidRPr="00F60CD0" w:rsidRDefault="00B122F0" w:rsidP="003A742A">
            <w:pPr>
              <w:spacing w:line="320" w:lineRule="exact"/>
              <w:rPr>
                <w:rFonts w:ascii="宋体" w:hAnsi="宋体" w:hint="eastAsia"/>
                <w:szCs w:val="21"/>
              </w:rPr>
            </w:pPr>
          </w:p>
          <w:p w14:paraId="188EE49C" w14:textId="77777777" w:rsidR="00B122F0" w:rsidRPr="00F60CD0" w:rsidRDefault="00B122F0" w:rsidP="003A742A">
            <w:pPr>
              <w:spacing w:line="320" w:lineRule="exact"/>
              <w:rPr>
                <w:rFonts w:ascii="宋体" w:hAnsi="宋体" w:hint="eastAsia"/>
                <w:szCs w:val="21"/>
              </w:rPr>
            </w:pPr>
          </w:p>
          <w:p w14:paraId="3CE4ED8B" w14:textId="77777777" w:rsidR="00B122F0" w:rsidRPr="00F60CD0" w:rsidRDefault="00B122F0" w:rsidP="003A742A">
            <w:pPr>
              <w:spacing w:line="320" w:lineRule="exact"/>
              <w:jc w:val="right"/>
              <w:rPr>
                <w:rFonts w:ascii="宋体" w:hAnsi="宋体" w:hint="eastAsia"/>
                <w:szCs w:val="21"/>
              </w:rPr>
            </w:pPr>
            <w:r w:rsidRPr="00F60CD0">
              <w:rPr>
                <w:rFonts w:ascii="宋体" w:hAnsi="宋体" w:hint="eastAsia"/>
                <w:szCs w:val="21"/>
              </w:rPr>
              <w:t>年</w:t>
            </w:r>
            <w:r w:rsidRPr="00F60CD0">
              <w:rPr>
                <w:rFonts w:ascii="宋体" w:hAnsi="宋体" w:hint="eastAsia"/>
                <w:szCs w:val="21"/>
              </w:rPr>
              <w:t xml:space="preserve">     </w:t>
            </w:r>
            <w:r w:rsidRPr="00F60CD0">
              <w:rPr>
                <w:rFonts w:ascii="宋体" w:hAnsi="宋体" w:hint="eastAsia"/>
                <w:szCs w:val="21"/>
              </w:rPr>
              <w:t>月</w:t>
            </w:r>
            <w:r w:rsidRPr="00F60CD0">
              <w:rPr>
                <w:rFonts w:ascii="宋体" w:hAnsi="宋体" w:hint="eastAsia"/>
                <w:szCs w:val="21"/>
              </w:rPr>
              <w:t xml:space="preserve">    </w:t>
            </w:r>
            <w:r w:rsidRPr="00F60CD0">
              <w:rPr>
                <w:rFonts w:ascii="宋体" w:hAnsi="宋体" w:hint="eastAsia"/>
                <w:szCs w:val="21"/>
              </w:rPr>
              <w:t>日</w:t>
            </w:r>
          </w:p>
        </w:tc>
      </w:tr>
      <w:tr w:rsidR="00B122F0" w:rsidRPr="00F60CD0" w14:paraId="41C954BA" w14:textId="77777777" w:rsidTr="003A742A">
        <w:trPr>
          <w:trHeight w:val="985"/>
        </w:trPr>
        <w:tc>
          <w:tcPr>
            <w:tcW w:w="9360" w:type="dxa"/>
            <w:gridSpan w:val="11"/>
          </w:tcPr>
          <w:p w14:paraId="1B1AA8D7" w14:textId="77777777" w:rsidR="00B122F0" w:rsidRDefault="00B122F0" w:rsidP="003A742A">
            <w:pPr>
              <w:spacing w:line="320" w:lineRule="exact"/>
              <w:rPr>
                <w:rFonts w:ascii="宋体" w:hAnsi="宋体" w:hint="eastAsia"/>
                <w:szCs w:val="21"/>
              </w:rPr>
            </w:pPr>
            <w:r>
              <w:rPr>
                <w:rFonts w:ascii="宋体" w:hAnsi="宋体" w:hint="eastAsia"/>
                <w:szCs w:val="21"/>
              </w:rPr>
              <w:t>所在系部</w:t>
            </w:r>
            <w:r w:rsidRPr="00F60CD0">
              <w:rPr>
                <w:rFonts w:ascii="宋体" w:hAnsi="宋体" w:hint="eastAsia"/>
                <w:szCs w:val="21"/>
              </w:rPr>
              <w:t>意见：</w:t>
            </w:r>
          </w:p>
          <w:p w14:paraId="68CC02F0" w14:textId="77777777" w:rsidR="00B122F0" w:rsidRPr="00976375" w:rsidRDefault="00B122F0" w:rsidP="003A742A">
            <w:pPr>
              <w:spacing w:line="320" w:lineRule="exact"/>
              <w:ind w:firstLineChars="200" w:firstLine="440"/>
              <w:rPr>
                <w:rFonts w:ascii="宋体" w:hAnsi="宋体" w:hint="eastAsia"/>
                <w:color w:val="FF0000"/>
                <w:szCs w:val="21"/>
              </w:rPr>
            </w:pPr>
            <w:r w:rsidRPr="00976375">
              <w:rPr>
                <w:rFonts w:ascii="宋体" w:hAnsi="宋体" w:hint="eastAsia"/>
                <w:color w:val="FF0000"/>
                <w:szCs w:val="21"/>
              </w:rPr>
              <w:t>经系部初选，</w:t>
            </w:r>
            <w:proofErr w:type="gramStart"/>
            <w:r w:rsidRPr="00976375">
              <w:rPr>
                <w:rFonts w:ascii="宋体" w:hAnsi="宋体" w:hint="eastAsia"/>
                <w:color w:val="FF0000"/>
                <w:szCs w:val="21"/>
              </w:rPr>
              <w:t>于</w:t>
            </w:r>
            <w:r w:rsidRPr="00976375">
              <w:rPr>
                <w:rFonts w:ascii="宋体" w:hAnsi="宋体" w:hint="eastAsia"/>
                <w:color w:val="FF0000"/>
                <w:szCs w:val="21"/>
              </w:rPr>
              <w:t xml:space="preserve">  </w:t>
            </w:r>
            <w:r w:rsidRPr="00976375">
              <w:rPr>
                <w:rFonts w:ascii="宋体" w:hAnsi="宋体" w:hint="eastAsia"/>
                <w:color w:val="FF0000"/>
                <w:szCs w:val="21"/>
              </w:rPr>
              <w:t>年</w:t>
            </w:r>
            <w:proofErr w:type="gramEnd"/>
            <w:r w:rsidRPr="00976375">
              <w:rPr>
                <w:rFonts w:ascii="宋体" w:hAnsi="宋体" w:hint="eastAsia"/>
                <w:color w:val="FF0000"/>
                <w:szCs w:val="21"/>
              </w:rPr>
              <w:t xml:space="preserve">  </w:t>
            </w:r>
            <w:proofErr w:type="gramStart"/>
            <w:r w:rsidRPr="00976375">
              <w:rPr>
                <w:rFonts w:ascii="宋体" w:hAnsi="宋体" w:hint="eastAsia"/>
                <w:color w:val="FF0000"/>
                <w:szCs w:val="21"/>
              </w:rPr>
              <w:t>月</w:t>
            </w:r>
            <w:r w:rsidRPr="00976375">
              <w:rPr>
                <w:rFonts w:ascii="宋体" w:hAnsi="宋体" w:hint="eastAsia"/>
                <w:color w:val="FF0000"/>
                <w:szCs w:val="21"/>
              </w:rPr>
              <w:t xml:space="preserve">  </w:t>
            </w:r>
            <w:r w:rsidRPr="00976375">
              <w:rPr>
                <w:rFonts w:ascii="宋体" w:hAnsi="宋体" w:hint="eastAsia"/>
                <w:color w:val="FF0000"/>
                <w:szCs w:val="21"/>
              </w:rPr>
              <w:t>日至</w:t>
            </w:r>
            <w:proofErr w:type="gramEnd"/>
            <w:r w:rsidRPr="00976375">
              <w:rPr>
                <w:rFonts w:ascii="宋体" w:hAnsi="宋体" w:hint="eastAsia"/>
                <w:color w:val="FF0000"/>
                <w:szCs w:val="21"/>
              </w:rPr>
              <w:t xml:space="preserve">  </w:t>
            </w:r>
            <w:proofErr w:type="gramStart"/>
            <w:r w:rsidRPr="00976375">
              <w:rPr>
                <w:rFonts w:ascii="宋体" w:hAnsi="宋体" w:hint="eastAsia"/>
                <w:color w:val="FF0000"/>
                <w:szCs w:val="21"/>
              </w:rPr>
              <w:t>年</w:t>
            </w:r>
            <w:r w:rsidRPr="00976375">
              <w:rPr>
                <w:rFonts w:ascii="宋体" w:hAnsi="宋体" w:hint="eastAsia"/>
                <w:color w:val="FF0000"/>
                <w:szCs w:val="21"/>
              </w:rPr>
              <w:t xml:space="preserve">  </w:t>
            </w:r>
            <w:r w:rsidRPr="00976375">
              <w:rPr>
                <w:rFonts w:ascii="宋体" w:hAnsi="宋体" w:hint="eastAsia"/>
                <w:color w:val="FF0000"/>
                <w:szCs w:val="21"/>
              </w:rPr>
              <w:t>月</w:t>
            </w:r>
            <w:proofErr w:type="gramEnd"/>
            <w:r w:rsidRPr="00976375">
              <w:rPr>
                <w:rFonts w:ascii="宋体" w:hAnsi="宋体" w:hint="eastAsia"/>
                <w:color w:val="FF0000"/>
                <w:szCs w:val="21"/>
              </w:rPr>
              <w:t xml:space="preserve">  </w:t>
            </w:r>
            <w:r w:rsidRPr="00976375">
              <w:rPr>
                <w:rFonts w:ascii="宋体" w:hAnsi="宋体" w:hint="eastAsia"/>
                <w:color w:val="FF0000"/>
                <w:szCs w:val="21"/>
              </w:rPr>
              <w:t>日公示，无异议。</w:t>
            </w:r>
            <w:r>
              <w:rPr>
                <w:rFonts w:ascii="宋体" w:hAnsi="宋体" w:hint="eastAsia"/>
                <w:color w:val="FF0000"/>
                <w:szCs w:val="21"/>
              </w:rPr>
              <w:t>同意推荐</w:t>
            </w:r>
            <w:r>
              <w:rPr>
                <w:rFonts w:ascii="宋体" w:hAnsi="宋体" w:hint="eastAsia"/>
                <w:color w:val="FF0000"/>
                <w:szCs w:val="21"/>
              </w:rPr>
              <w:t xml:space="preserve">   </w:t>
            </w:r>
            <w:proofErr w:type="gramStart"/>
            <w:r>
              <w:rPr>
                <w:rFonts w:ascii="宋体" w:hAnsi="宋体" w:hint="eastAsia"/>
                <w:color w:val="FF0000"/>
                <w:szCs w:val="21"/>
              </w:rPr>
              <w:t>赴</w:t>
            </w:r>
            <w:r>
              <w:rPr>
                <w:rFonts w:ascii="宋体" w:hAnsi="宋体" w:hint="eastAsia"/>
                <w:color w:val="FF0000"/>
                <w:szCs w:val="21"/>
              </w:rPr>
              <w:t xml:space="preserve">  </w:t>
            </w:r>
            <w:r>
              <w:rPr>
                <w:rFonts w:ascii="宋体" w:hAnsi="宋体" w:hint="eastAsia"/>
                <w:color w:val="FF0000"/>
                <w:szCs w:val="21"/>
              </w:rPr>
              <w:t>交流学习</w:t>
            </w:r>
            <w:proofErr w:type="gramEnd"/>
            <w:r>
              <w:rPr>
                <w:rFonts w:ascii="宋体" w:hAnsi="宋体" w:hint="eastAsia"/>
                <w:color w:val="FF0000"/>
                <w:szCs w:val="21"/>
              </w:rPr>
              <w:t>。</w:t>
            </w:r>
          </w:p>
          <w:p w14:paraId="7599B249" w14:textId="77777777" w:rsidR="00B122F0" w:rsidRPr="00F60CD0" w:rsidRDefault="00B122F0" w:rsidP="003A742A">
            <w:pPr>
              <w:spacing w:line="320" w:lineRule="exact"/>
              <w:ind w:firstLineChars="2250" w:firstLine="4950"/>
              <w:rPr>
                <w:rFonts w:ascii="宋体" w:hAnsi="宋体" w:hint="eastAsia"/>
                <w:szCs w:val="21"/>
              </w:rPr>
            </w:pPr>
            <w:r w:rsidRPr="00F60CD0">
              <w:rPr>
                <w:rFonts w:ascii="宋体" w:hAnsi="宋体" w:hint="eastAsia"/>
                <w:szCs w:val="21"/>
              </w:rPr>
              <w:t>负责人签字：</w:t>
            </w:r>
          </w:p>
          <w:p w14:paraId="24599973" w14:textId="77777777" w:rsidR="00B122F0" w:rsidRPr="00F60CD0" w:rsidRDefault="00B122F0" w:rsidP="003A742A">
            <w:pPr>
              <w:spacing w:line="320" w:lineRule="exact"/>
              <w:ind w:firstLineChars="3000" w:firstLine="6600"/>
              <w:rPr>
                <w:rFonts w:ascii="宋体" w:hAnsi="宋体" w:hint="eastAsia"/>
                <w:szCs w:val="21"/>
              </w:rPr>
            </w:pPr>
            <w:r w:rsidRPr="00F60CD0">
              <w:rPr>
                <w:rFonts w:ascii="宋体" w:hAnsi="宋体" w:hint="eastAsia"/>
                <w:szCs w:val="21"/>
              </w:rPr>
              <w:t>（盖章）</w:t>
            </w:r>
          </w:p>
          <w:p w14:paraId="1C609F3B"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t xml:space="preserve">                      </w:t>
            </w:r>
            <w:r w:rsidRPr="00F60CD0">
              <w:rPr>
                <w:rFonts w:ascii="宋体" w:hAnsi="宋体" w:hint="eastAsia"/>
                <w:szCs w:val="21"/>
              </w:rPr>
              <w:t>年</w:t>
            </w:r>
            <w:r w:rsidRPr="00F60CD0">
              <w:rPr>
                <w:rFonts w:ascii="宋体" w:hAnsi="宋体" w:hint="eastAsia"/>
                <w:szCs w:val="21"/>
              </w:rPr>
              <w:t xml:space="preserve">     </w:t>
            </w:r>
            <w:r w:rsidRPr="00F60CD0">
              <w:rPr>
                <w:rFonts w:ascii="宋体" w:hAnsi="宋体" w:hint="eastAsia"/>
                <w:szCs w:val="21"/>
              </w:rPr>
              <w:t>月</w:t>
            </w:r>
            <w:r w:rsidRPr="00F60CD0">
              <w:rPr>
                <w:rFonts w:ascii="宋体" w:hAnsi="宋体" w:hint="eastAsia"/>
                <w:szCs w:val="21"/>
              </w:rPr>
              <w:t xml:space="preserve">    </w:t>
            </w:r>
            <w:r w:rsidRPr="00F60CD0">
              <w:rPr>
                <w:rFonts w:ascii="宋体" w:hAnsi="宋体" w:hint="eastAsia"/>
                <w:szCs w:val="21"/>
              </w:rPr>
              <w:t>日</w:t>
            </w:r>
          </w:p>
        </w:tc>
      </w:tr>
      <w:tr w:rsidR="00B122F0" w:rsidRPr="00F60CD0" w14:paraId="7C7CABF1" w14:textId="77777777" w:rsidTr="003A742A">
        <w:trPr>
          <w:trHeight w:val="930"/>
        </w:trPr>
        <w:tc>
          <w:tcPr>
            <w:tcW w:w="9360" w:type="dxa"/>
            <w:gridSpan w:val="11"/>
          </w:tcPr>
          <w:p w14:paraId="63C4498C" w14:textId="77777777" w:rsidR="00B122F0" w:rsidRPr="00F60CD0" w:rsidRDefault="00B122F0" w:rsidP="003A742A">
            <w:pPr>
              <w:spacing w:line="320" w:lineRule="exact"/>
              <w:rPr>
                <w:rFonts w:ascii="宋体" w:hAnsi="宋体" w:hint="eastAsia"/>
                <w:szCs w:val="21"/>
              </w:rPr>
            </w:pPr>
            <w:r w:rsidRPr="00F60CD0">
              <w:rPr>
                <w:rFonts w:ascii="宋体" w:hAnsi="宋体" w:hint="eastAsia"/>
                <w:szCs w:val="21"/>
              </w:rPr>
              <w:t>教务</w:t>
            </w:r>
            <w:r w:rsidRPr="00F60CD0">
              <w:rPr>
                <w:rFonts w:ascii="宋体" w:hAnsi="宋体" w:cs="宋体" w:hint="eastAsia"/>
                <w:szCs w:val="21"/>
              </w:rPr>
              <w:t>处</w:t>
            </w:r>
            <w:r w:rsidRPr="00F60CD0">
              <w:rPr>
                <w:rFonts w:ascii="宋体" w:hAnsi="宋体" w:hint="eastAsia"/>
                <w:szCs w:val="21"/>
              </w:rPr>
              <w:t>意见：</w:t>
            </w:r>
          </w:p>
          <w:p w14:paraId="7C4661DD" w14:textId="77777777" w:rsidR="00B122F0" w:rsidRPr="00F60CD0" w:rsidRDefault="00B122F0" w:rsidP="003A742A">
            <w:pPr>
              <w:spacing w:line="320" w:lineRule="exact"/>
              <w:rPr>
                <w:rFonts w:ascii="宋体" w:hAnsi="宋体" w:hint="eastAsia"/>
                <w:szCs w:val="21"/>
              </w:rPr>
            </w:pPr>
          </w:p>
          <w:p w14:paraId="33254B9B" w14:textId="77777777" w:rsidR="00B122F0" w:rsidRPr="00F60CD0" w:rsidRDefault="00B122F0" w:rsidP="003A742A">
            <w:pPr>
              <w:spacing w:line="320" w:lineRule="exact"/>
              <w:ind w:firstLineChars="2250" w:firstLine="4950"/>
              <w:rPr>
                <w:rFonts w:ascii="宋体" w:hAnsi="宋体" w:hint="eastAsia"/>
                <w:szCs w:val="21"/>
              </w:rPr>
            </w:pPr>
            <w:r w:rsidRPr="00F60CD0">
              <w:rPr>
                <w:rFonts w:ascii="宋体" w:hAnsi="宋体" w:hint="eastAsia"/>
                <w:szCs w:val="21"/>
              </w:rPr>
              <w:t>负责人签字：</w:t>
            </w:r>
          </w:p>
          <w:p w14:paraId="38D23793" w14:textId="77777777" w:rsidR="00B122F0" w:rsidRPr="00F60CD0" w:rsidRDefault="00B122F0" w:rsidP="003A742A">
            <w:pPr>
              <w:spacing w:line="320" w:lineRule="exact"/>
              <w:ind w:firstLineChars="3000" w:firstLine="6600"/>
              <w:rPr>
                <w:rFonts w:ascii="宋体" w:hAnsi="宋体" w:hint="eastAsia"/>
                <w:szCs w:val="21"/>
              </w:rPr>
            </w:pPr>
            <w:r w:rsidRPr="00F60CD0">
              <w:rPr>
                <w:rFonts w:ascii="宋体" w:hAnsi="宋体" w:hint="eastAsia"/>
                <w:szCs w:val="21"/>
              </w:rPr>
              <w:t>（盖章）</w:t>
            </w:r>
          </w:p>
          <w:p w14:paraId="73AADA11" w14:textId="77777777" w:rsidR="00B122F0" w:rsidRPr="00F60CD0" w:rsidRDefault="00B122F0" w:rsidP="003A742A">
            <w:pPr>
              <w:spacing w:line="320" w:lineRule="exact"/>
              <w:ind w:firstLineChars="300" w:firstLine="660"/>
              <w:jc w:val="right"/>
              <w:rPr>
                <w:rFonts w:ascii="宋体" w:hAnsi="宋体" w:hint="eastAsia"/>
                <w:szCs w:val="21"/>
              </w:rPr>
            </w:pPr>
            <w:r w:rsidRPr="00F60CD0">
              <w:rPr>
                <w:rFonts w:ascii="宋体" w:hAnsi="宋体" w:hint="eastAsia"/>
                <w:szCs w:val="21"/>
              </w:rPr>
              <w:t xml:space="preserve">                      </w:t>
            </w:r>
            <w:r w:rsidRPr="00F60CD0">
              <w:rPr>
                <w:rFonts w:ascii="宋体" w:hAnsi="宋体" w:hint="eastAsia"/>
                <w:szCs w:val="21"/>
              </w:rPr>
              <w:t>年</w:t>
            </w:r>
            <w:r w:rsidRPr="00F60CD0">
              <w:rPr>
                <w:rFonts w:ascii="宋体" w:hAnsi="宋体" w:hint="eastAsia"/>
                <w:szCs w:val="21"/>
              </w:rPr>
              <w:t xml:space="preserve">     </w:t>
            </w:r>
            <w:r w:rsidRPr="00F60CD0">
              <w:rPr>
                <w:rFonts w:ascii="宋体" w:hAnsi="宋体" w:hint="eastAsia"/>
                <w:szCs w:val="21"/>
              </w:rPr>
              <w:t>月</w:t>
            </w:r>
            <w:r w:rsidRPr="00F60CD0">
              <w:rPr>
                <w:rFonts w:ascii="宋体" w:hAnsi="宋体" w:hint="eastAsia"/>
                <w:szCs w:val="21"/>
              </w:rPr>
              <w:t xml:space="preserve">    </w:t>
            </w:r>
            <w:r w:rsidRPr="00F60CD0">
              <w:rPr>
                <w:rFonts w:ascii="宋体" w:hAnsi="宋体" w:hint="eastAsia"/>
                <w:szCs w:val="21"/>
              </w:rPr>
              <w:t>日</w:t>
            </w:r>
            <w:r w:rsidRPr="00F60CD0">
              <w:rPr>
                <w:rFonts w:ascii="宋体" w:hAnsi="宋体" w:hint="eastAsia"/>
                <w:szCs w:val="21"/>
              </w:rPr>
              <w:t xml:space="preserve">                                 </w:t>
            </w:r>
          </w:p>
        </w:tc>
      </w:tr>
      <w:tr w:rsidR="00B122F0" w:rsidRPr="00F60CD0" w14:paraId="6C2EC3DE" w14:textId="77777777" w:rsidTr="003A742A">
        <w:trPr>
          <w:trHeight w:val="1562"/>
        </w:trPr>
        <w:tc>
          <w:tcPr>
            <w:tcW w:w="9360" w:type="dxa"/>
            <w:gridSpan w:val="11"/>
          </w:tcPr>
          <w:p w14:paraId="55DD40CC" w14:textId="77777777" w:rsidR="00B122F0" w:rsidRPr="00F60CD0" w:rsidRDefault="00B122F0" w:rsidP="003A742A">
            <w:pPr>
              <w:spacing w:line="320" w:lineRule="exact"/>
              <w:rPr>
                <w:rFonts w:ascii="宋体" w:hAnsi="宋体" w:hint="eastAsia"/>
                <w:szCs w:val="21"/>
              </w:rPr>
            </w:pPr>
            <w:r>
              <w:rPr>
                <w:rFonts w:ascii="宋体" w:hAnsi="宋体" w:hint="eastAsia"/>
                <w:szCs w:val="21"/>
              </w:rPr>
              <w:t>国际合作交流处（港澳台事务办公室）备案</w:t>
            </w:r>
            <w:r w:rsidRPr="00F60CD0">
              <w:rPr>
                <w:rFonts w:ascii="宋体" w:hAnsi="宋体" w:hint="eastAsia"/>
                <w:szCs w:val="21"/>
              </w:rPr>
              <w:t>意见：</w:t>
            </w:r>
          </w:p>
          <w:p w14:paraId="240BC2E1" w14:textId="77777777" w:rsidR="00B122F0" w:rsidRPr="00F60CD0" w:rsidRDefault="00B122F0" w:rsidP="003A742A">
            <w:pPr>
              <w:spacing w:line="320" w:lineRule="exact"/>
              <w:rPr>
                <w:rFonts w:ascii="宋体" w:hAnsi="宋体" w:hint="eastAsia"/>
                <w:szCs w:val="21"/>
              </w:rPr>
            </w:pPr>
          </w:p>
          <w:p w14:paraId="723FF35F" w14:textId="77777777" w:rsidR="00B122F0" w:rsidRPr="00F60CD0" w:rsidRDefault="00B122F0" w:rsidP="003A742A">
            <w:pPr>
              <w:spacing w:line="320" w:lineRule="exact"/>
              <w:ind w:firstLineChars="2250" w:firstLine="4950"/>
              <w:rPr>
                <w:rFonts w:ascii="宋体" w:hAnsi="宋体" w:hint="eastAsia"/>
                <w:szCs w:val="21"/>
              </w:rPr>
            </w:pPr>
            <w:r w:rsidRPr="00F60CD0">
              <w:rPr>
                <w:rFonts w:ascii="宋体" w:hAnsi="宋体" w:hint="eastAsia"/>
                <w:szCs w:val="21"/>
              </w:rPr>
              <w:t xml:space="preserve">                      </w:t>
            </w:r>
          </w:p>
          <w:p w14:paraId="1A688836" w14:textId="77777777" w:rsidR="00B122F0" w:rsidRPr="00F60CD0" w:rsidRDefault="00B122F0" w:rsidP="003A742A">
            <w:pPr>
              <w:spacing w:line="320" w:lineRule="exact"/>
              <w:ind w:firstLineChars="3000" w:firstLine="6600"/>
              <w:rPr>
                <w:rFonts w:ascii="宋体" w:hAnsi="宋体" w:cs="宋体" w:hint="eastAsia"/>
                <w:szCs w:val="21"/>
              </w:rPr>
            </w:pPr>
            <w:r w:rsidRPr="00F60CD0">
              <w:rPr>
                <w:rFonts w:ascii="宋体" w:hAnsi="宋体" w:cs="宋体" w:hint="eastAsia"/>
                <w:szCs w:val="21"/>
              </w:rPr>
              <w:t>（</w:t>
            </w:r>
            <w:r w:rsidRPr="00F60CD0">
              <w:rPr>
                <w:rFonts w:ascii="宋体" w:hAnsi="宋体" w:hint="eastAsia"/>
                <w:szCs w:val="21"/>
              </w:rPr>
              <w:t>盖</w:t>
            </w:r>
            <w:r w:rsidRPr="00F60CD0">
              <w:rPr>
                <w:rFonts w:ascii="宋体" w:hAnsi="宋体" w:hint="eastAsia"/>
                <w:szCs w:val="21"/>
              </w:rPr>
              <w:t xml:space="preserve"> </w:t>
            </w:r>
            <w:r w:rsidRPr="00F60CD0">
              <w:rPr>
                <w:rFonts w:ascii="宋体" w:hAnsi="宋体" w:hint="eastAsia"/>
                <w:szCs w:val="21"/>
              </w:rPr>
              <w:t>章</w:t>
            </w:r>
            <w:r w:rsidRPr="00F60CD0">
              <w:rPr>
                <w:rFonts w:ascii="宋体" w:hAnsi="宋体" w:cs="宋体" w:hint="eastAsia"/>
                <w:szCs w:val="21"/>
              </w:rPr>
              <w:t>）</w:t>
            </w:r>
          </w:p>
          <w:p w14:paraId="373E4D78" w14:textId="77777777" w:rsidR="00B122F0" w:rsidRPr="00F60CD0" w:rsidRDefault="00B122F0" w:rsidP="003A742A">
            <w:pPr>
              <w:spacing w:line="320" w:lineRule="exact"/>
              <w:ind w:firstLineChars="400" w:firstLine="880"/>
              <w:rPr>
                <w:rFonts w:ascii="宋体" w:hAnsi="宋体" w:hint="eastAsia"/>
                <w:szCs w:val="21"/>
              </w:rPr>
            </w:pPr>
            <w:r w:rsidRPr="00F60CD0">
              <w:rPr>
                <w:rFonts w:ascii="宋体" w:hAnsi="宋体" w:hint="eastAsia"/>
                <w:szCs w:val="21"/>
              </w:rPr>
              <w:t xml:space="preserve">                                              </w:t>
            </w:r>
            <w:r>
              <w:rPr>
                <w:rFonts w:ascii="宋体" w:hAnsi="宋体" w:hint="eastAsia"/>
                <w:szCs w:val="21"/>
              </w:rPr>
              <w:t xml:space="preserve">       </w:t>
            </w:r>
            <w:r w:rsidRPr="00F60CD0">
              <w:rPr>
                <w:rFonts w:ascii="宋体" w:hAnsi="宋体" w:hint="eastAsia"/>
                <w:szCs w:val="21"/>
              </w:rPr>
              <w:t xml:space="preserve"> </w:t>
            </w:r>
            <w:r w:rsidRPr="00F60CD0">
              <w:rPr>
                <w:rFonts w:ascii="宋体" w:hAnsi="宋体" w:hint="eastAsia"/>
                <w:szCs w:val="21"/>
              </w:rPr>
              <w:t>年</w:t>
            </w:r>
            <w:r w:rsidRPr="00F60CD0">
              <w:rPr>
                <w:rFonts w:ascii="宋体" w:hAnsi="宋体" w:hint="eastAsia"/>
                <w:szCs w:val="21"/>
              </w:rPr>
              <w:t xml:space="preserve">       </w:t>
            </w:r>
            <w:r w:rsidRPr="00F60CD0">
              <w:rPr>
                <w:rFonts w:ascii="宋体" w:hAnsi="宋体" w:hint="eastAsia"/>
                <w:szCs w:val="21"/>
              </w:rPr>
              <w:t>月</w:t>
            </w:r>
            <w:r w:rsidRPr="00F60CD0">
              <w:rPr>
                <w:rFonts w:ascii="宋体" w:hAnsi="宋体" w:hint="eastAsia"/>
                <w:szCs w:val="21"/>
              </w:rPr>
              <w:t xml:space="preserve">        </w:t>
            </w:r>
            <w:r w:rsidRPr="00F60CD0">
              <w:rPr>
                <w:rFonts w:ascii="宋体" w:hAnsi="宋体" w:hint="eastAsia"/>
                <w:szCs w:val="21"/>
              </w:rPr>
              <w:t>日</w:t>
            </w:r>
          </w:p>
        </w:tc>
      </w:tr>
    </w:tbl>
    <w:p w14:paraId="591CFC3B" w14:textId="77777777" w:rsidR="00B122F0" w:rsidRPr="00F60CD0" w:rsidRDefault="00B122F0" w:rsidP="00B122F0">
      <w:pPr>
        <w:pStyle w:val="af"/>
        <w:rPr>
          <w:rFonts w:hAnsi="宋体" w:hint="eastAsia"/>
        </w:rPr>
      </w:pPr>
    </w:p>
    <w:p w14:paraId="3B020B8C" w14:textId="77777777" w:rsidR="007B24B0" w:rsidRDefault="007B24B0"/>
    <w:p w14:paraId="4960AE06" w14:textId="77777777" w:rsidR="00B122F0" w:rsidRDefault="00B122F0" w:rsidP="00B122F0">
      <w:pPr>
        <w:jc w:val="center"/>
        <w:rPr>
          <w:rFonts w:ascii="仿宋_GB2312" w:eastAsia="仿宋_GB2312" w:hint="eastAsia"/>
          <w:b/>
          <w:color w:val="000000"/>
          <w:sz w:val="24"/>
        </w:rPr>
      </w:pPr>
    </w:p>
    <w:p w14:paraId="1D00EA8F" w14:textId="77777777" w:rsidR="00B122F0" w:rsidRPr="007E12C1" w:rsidRDefault="00B122F0" w:rsidP="00B122F0">
      <w:pPr>
        <w:jc w:val="center"/>
        <w:outlineLvl w:val="0"/>
        <w:rPr>
          <w:rFonts w:ascii="黑体" w:eastAsia="黑体" w:hint="eastAsia"/>
          <w:b/>
          <w:color w:val="000000"/>
          <w:sz w:val="32"/>
          <w:szCs w:val="32"/>
        </w:rPr>
      </w:pPr>
      <w:bookmarkStart w:id="10" w:name="_Toc207809542"/>
      <w:r w:rsidRPr="007E12C1">
        <w:rPr>
          <w:rFonts w:ascii="黑体" w:eastAsia="黑体" w:hint="eastAsia"/>
          <w:b/>
          <w:color w:val="000000"/>
          <w:sz w:val="32"/>
          <w:szCs w:val="32"/>
        </w:rPr>
        <w:t>四川中医药高等专科学校学生自费出国（境）留学责任书</w:t>
      </w:r>
      <w:bookmarkEnd w:id="10"/>
    </w:p>
    <w:p w14:paraId="47332346" w14:textId="77777777" w:rsidR="00B122F0" w:rsidRDefault="00B122F0" w:rsidP="00B122F0">
      <w:pPr>
        <w:spacing w:line="360" w:lineRule="exact"/>
        <w:ind w:firstLineChars="200" w:firstLine="480"/>
        <w:rPr>
          <w:rFonts w:ascii="仿宋_GB2312" w:eastAsia="仿宋_GB2312" w:hint="eastAsia"/>
          <w:color w:val="000000"/>
          <w:sz w:val="24"/>
        </w:rPr>
      </w:pPr>
    </w:p>
    <w:p w14:paraId="0FDD1E88" w14:textId="77777777" w:rsidR="00B122F0" w:rsidRPr="00F959DD" w:rsidRDefault="00B122F0" w:rsidP="00B122F0">
      <w:pPr>
        <w:spacing w:line="360" w:lineRule="exact"/>
        <w:ind w:firstLineChars="200" w:firstLine="480"/>
        <w:rPr>
          <w:rFonts w:ascii="仿宋_GB2312" w:eastAsia="仿宋_GB2312" w:hint="eastAsia"/>
          <w:color w:val="000000"/>
          <w:sz w:val="24"/>
        </w:rPr>
      </w:pPr>
      <w:r w:rsidRPr="00F959DD">
        <w:rPr>
          <w:rFonts w:ascii="仿宋_GB2312" w:eastAsia="仿宋_GB2312" w:hint="eastAsia"/>
          <w:color w:val="000000"/>
          <w:sz w:val="24"/>
        </w:rPr>
        <w:t>本责任书适用于即将参加我校校际交流项目</w:t>
      </w:r>
      <w:r>
        <w:rPr>
          <w:rFonts w:ascii="仿宋_GB2312" w:eastAsia="仿宋_GB2312" w:hint="eastAsia"/>
          <w:color w:val="000000"/>
          <w:sz w:val="24"/>
        </w:rPr>
        <w:t>、</w:t>
      </w:r>
      <w:r w:rsidRPr="00F959DD">
        <w:rPr>
          <w:rFonts w:ascii="仿宋_GB2312" w:eastAsia="仿宋_GB2312" w:hint="eastAsia"/>
          <w:color w:val="000000"/>
          <w:sz w:val="24"/>
        </w:rPr>
        <w:t>培训等对外交往活动的在校全日制正式注册学生。</w:t>
      </w:r>
    </w:p>
    <w:p w14:paraId="30E902AD" w14:textId="77777777" w:rsidR="00B122F0" w:rsidRPr="00F959DD" w:rsidRDefault="00B122F0" w:rsidP="00B122F0">
      <w:pPr>
        <w:spacing w:line="360" w:lineRule="exact"/>
        <w:ind w:firstLineChars="200" w:firstLine="480"/>
        <w:rPr>
          <w:rFonts w:ascii="仿宋_GB2312" w:eastAsia="仿宋_GB2312" w:hint="eastAsia"/>
          <w:color w:val="000000"/>
          <w:sz w:val="24"/>
          <w:u w:val="thick"/>
        </w:rPr>
      </w:pPr>
      <w:r w:rsidRPr="00F959DD">
        <w:rPr>
          <w:rFonts w:ascii="仿宋_GB2312" w:eastAsia="仿宋_GB2312" w:hint="eastAsia"/>
          <w:color w:val="000000"/>
          <w:sz w:val="24"/>
        </w:rPr>
        <w:t>任务名称：</w:t>
      </w:r>
      <w:r w:rsidRPr="00F959DD">
        <w:rPr>
          <w:rFonts w:ascii="仿宋_GB2312" w:eastAsia="仿宋_GB2312" w:hint="eastAsia"/>
          <w:color w:val="000000"/>
          <w:sz w:val="24"/>
          <w:u w:val="single"/>
        </w:rPr>
        <w:t xml:space="preserve">                      </w:t>
      </w:r>
      <w:r>
        <w:rPr>
          <w:rFonts w:ascii="仿宋_GB2312" w:eastAsia="仿宋_GB2312" w:hint="eastAsia"/>
          <w:color w:val="000000"/>
          <w:sz w:val="24"/>
        </w:rPr>
        <w:t xml:space="preserve">    </w:t>
      </w:r>
      <w:r w:rsidRPr="00F959DD">
        <w:rPr>
          <w:rFonts w:ascii="仿宋_GB2312" w:eastAsia="仿宋_GB2312" w:hint="eastAsia"/>
          <w:color w:val="000000"/>
          <w:sz w:val="24"/>
        </w:rPr>
        <w:t>出访时间：</w:t>
      </w:r>
      <w:r w:rsidRPr="00F959DD">
        <w:rPr>
          <w:rFonts w:ascii="仿宋_GB2312" w:eastAsia="仿宋_GB2312" w:hint="eastAsia"/>
          <w:color w:val="000000"/>
          <w:sz w:val="24"/>
          <w:u w:val="single"/>
        </w:rPr>
        <w:t xml:space="preserve">                      </w:t>
      </w:r>
    </w:p>
    <w:p w14:paraId="76187452" w14:textId="77777777" w:rsidR="00B122F0" w:rsidRPr="00F959DD" w:rsidRDefault="00B122F0" w:rsidP="00B122F0">
      <w:pPr>
        <w:spacing w:line="360" w:lineRule="exact"/>
        <w:rPr>
          <w:rFonts w:ascii="仿宋_GB2312" w:eastAsia="仿宋_GB2312" w:hint="eastAsia"/>
          <w:b/>
          <w:color w:val="000000"/>
          <w:sz w:val="24"/>
        </w:rPr>
      </w:pPr>
    </w:p>
    <w:p w14:paraId="233366F3" w14:textId="77777777" w:rsidR="00B122F0" w:rsidRPr="00F959DD" w:rsidRDefault="00B122F0" w:rsidP="00B122F0">
      <w:pPr>
        <w:spacing w:line="360" w:lineRule="exact"/>
        <w:rPr>
          <w:rFonts w:ascii="仿宋_GB2312" w:eastAsia="仿宋_GB2312" w:hint="eastAsia"/>
          <w:b/>
          <w:color w:val="000000"/>
          <w:sz w:val="24"/>
        </w:rPr>
      </w:pPr>
      <w:r w:rsidRPr="00F959DD">
        <w:rPr>
          <w:rFonts w:ascii="仿宋_GB2312" w:eastAsia="仿宋_GB2312" w:hint="eastAsia"/>
          <w:b/>
          <w:color w:val="000000"/>
          <w:sz w:val="24"/>
        </w:rPr>
        <w:t>一.行为要求</w:t>
      </w:r>
    </w:p>
    <w:p w14:paraId="0601472E" w14:textId="77777777" w:rsidR="00B122F0" w:rsidRPr="00F959DD" w:rsidRDefault="00B122F0" w:rsidP="00B122F0">
      <w:pPr>
        <w:spacing w:line="360" w:lineRule="exact"/>
        <w:ind w:leftChars="67" w:left="147" w:firstLineChars="150" w:firstLine="360"/>
        <w:rPr>
          <w:rFonts w:ascii="仿宋_GB2312" w:eastAsia="仿宋_GB2312" w:hint="eastAsia"/>
          <w:color w:val="000000"/>
          <w:sz w:val="24"/>
        </w:rPr>
      </w:pPr>
      <w:r w:rsidRPr="00F959DD">
        <w:rPr>
          <w:rFonts w:ascii="仿宋_GB2312" w:eastAsia="仿宋_GB2312" w:hAnsi="宋体" w:hint="eastAsia"/>
          <w:sz w:val="24"/>
        </w:rPr>
        <w:t>1、学生应具备责任意识，出国</w:t>
      </w:r>
      <w:r>
        <w:rPr>
          <w:rFonts w:ascii="仿宋_GB2312" w:eastAsia="仿宋_GB2312" w:hAnsi="宋体" w:hint="eastAsia"/>
          <w:sz w:val="24"/>
        </w:rPr>
        <w:t>（境）</w:t>
      </w:r>
      <w:r w:rsidRPr="00F959DD">
        <w:rPr>
          <w:rFonts w:ascii="仿宋_GB2312" w:eastAsia="仿宋_GB2312" w:hAnsi="宋体" w:hint="eastAsia"/>
          <w:sz w:val="24"/>
        </w:rPr>
        <w:t>期间</w:t>
      </w:r>
      <w:r w:rsidRPr="00F959DD">
        <w:rPr>
          <w:rFonts w:ascii="仿宋_GB2312" w:eastAsia="仿宋_GB2312" w:hAnsi="宋体" w:hint="eastAsia"/>
          <w:color w:val="000000"/>
          <w:sz w:val="24"/>
        </w:rPr>
        <w:t>严格遵守我国的法律、法规以及留学人员的各项规章制度，</w:t>
      </w:r>
      <w:r w:rsidRPr="00F959DD">
        <w:rPr>
          <w:rFonts w:ascii="仿宋_GB2312" w:eastAsia="仿宋_GB2312" w:hAnsi="宋体" w:hint="eastAsia"/>
          <w:sz w:val="24"/>
        </w:rPr>
        <w:t>自觉维护国家利益和民族尊严，不参加任何损害国家利益和</w:t>
      </w:r>
      <w:r w:rsidRPr="00F959DD">
        <w:rPr>
          <w:rFonts w:ascii="仿宋_GB2312" w:eastAsia="仿宋_GB2312" w:hAnsi="宋体" w:hint="eastAsia"/>
          <w:sz w:val="24"/>
        </w:rPr>
        <w:lastRenderedPageBreak/>
        <w:t>民族尊严的活动。</w:t>
      </w:r>
    </w:p>
    <w:p w14:paraId="7A146D73" w14:textId="77777777" w:rsidR="00B122F0" w:rsidRPr="00F959DD" w:rsidRDefault="00B122F0" w:rsidP="00B122F0">
      <w:pPr>
        <w:spacing w:line="360" w:lineRule="exact"/>
        <w:ind w:leftChars="67" w:left="147" w:firstLineChars="150" w:firstLine="360"/>
        <w:rPr>
          <w:rFonts w:ascii="仿宋_GB2312" w:eastAsia="仿宋_GB2312" w:hint="eastAsia"/>
          <w:color w:val="000000"/>
          <w:sz w:val="24"/>
        </w:rPr>
      </w:pPr>
      <w:r w:rsidRPr="00F959DD">
        <w:rPr>
          <w:rFonts w:ascii="仿宋_GB2312" w:eastAsia="仿宋_GB2312" w:hint="eastAsia"/>
          <w:color w:val="000000"/>
          <w:sz w:val="24"/>
        </w:rPr>
        <w:t>2、学生在外期间，应遵守当地的法律法规、道德规范，尊重当地民俗；</w:t>
      </w:r>
      <w:r w:rsidRPr="00F959DD">
        <w:rPr>
          <w:rFonts w:ascii="仿宋_GB2312" w:eastAsia="仿宋_GB2312" w:hAnsi="宋体" w:hint="eastAsia"/>
          <w:sz w:val="24"/>
        </w:rPr>
        <w:t>应遵守邀请方的规章制度。</w:t>
      </w:r>
    </w:p>
    <w:p w14:paraId="7CB7C863" w14:textId="77777777" w:rsidR="00B122F0" w:rsidRPr="00F959DD" w:rsidRDefault="00B122F0" w:rsidP="00B122F0">
      <w:pPr>
        <w:spacing w:line="440" w:lineRule="exact"/>
        <w:ind w:firstLineChars="200" w:firstLine="480"/>
        <w:rPr>
          <w:rFonts w:ascii="仿宋_GB2312" w:eastAsia="仿宋_GB2312" w:hAnsi="宋体" w:hint="eastAsia"/>
          <w:sz w:val="24"/>
        </w:rPr>
      </w:pPr>
      <w:r w:rsidRPr="00F959DD">
        <w:rPr>
          <w:rFonts w:ascii="仿宋_GB2312" w:eastAsia="仿宋_GB2312" w:hint="eastAsia"/>
          <w:color w:val="000000"/>
          <w:sz w:val="24"/>
        </w:rPr>
        <w:t>3、学生应按照留学期限或行程安排执行任务。</w:t>
      </w:r>
      <w:r w:rsidRPr="00F959DD">
        <w:rPr>
          <w:rFonts w:ascii="仿宋_GB2312" w:eastAsia="仿宋_GB2312" w:hAnsi="宋体" w:hint="eastAsia"/>
          <w:sz w:val="24"/>
        </w:rPr>
        <w:t>交流学生</w:t>
      </w:r>
      <w:r w:rsidRPr="00F959DD">
        <w:rPr>
          <w:rFonts w:ascii="仿宋_GB2312" w:eastAsia="仿宋_GB2312" w:hint="eastAsia"/>
          <w:color w:val="000000"/>
          <w:sz w:val="24"/>
        </w:rPr>
        <w:t>不得随意改变行程，不得擅自离团外出或在外留宿，有事外出应先征得带队教师或</w:t>
      </w:r>
      <w:r>
        <w:rPr>
          <w:rFonts w:ascii="仿宋_GB2312" w:eastAsia="仿宋_GB2312" w:hint="eastAsia"/>
          <w:color w:val="000000"/>
          <w:sz w:val="24"/>
        </w:rPr>
        <w:t>合作院校</w:t>
      </w:r>
      <w:r w:rsidRPr="00F959DD">
        <w:rPr>
          <w:rFonts w:ascii="仿宋_GB2312" w:eastAsia="仿宋_GB2312" w:hint="eastAsia"/>
          <w:color w:val="000000"/>
          <w:sz w:val="24"/>
        </w:rPr>
        <w:t>方同意，并在规定时间内返回，应按照行程安排执行任务。</w:t>
      </w:r>
    </w:p>
    <w:p w14:paraId="318F88A9" w14:textId="77777777" w:rsidR="00B122F0" w:rsidRPr="00F959DD" w:rsidRDefault="00B122F0" w:rsidP="00B122F0">
      <w:pPr>
        <w:spacing w:line="360" w:lineRule="exact"/>
        <w:rPr>
          <w:rFonts w:ascii="仿宋_GB2312" w:eastAsia="仿宋_GB2312" w:hint="eastAsia"/>
          <w:color w:val="000000"/>
          <w:sz w:val="24"/>
        </w:rPr>
      </w:pPr>
      <w:r w:rsidRPr="00F959DD">
        <w:rPr>
          <w:rFonts w:ascii="仿宋_GB2312" w:eastAsia="仿宋_GB2312" w:hint="eastAsia"/>
          <w:color w:val="000000"/>
          <w:sz w:val="24"/>
        </w:rPr>
        <w:t>二</w:t>
      </w:r>
      <w:r w:rsidRPr="00F959DD">
        <w:rPr>
          <w:rFonts w:ascii="仿宋_GB2312" w:eastAsia="仿宋_GB2312" w:hint="eastAsia"/>
          <w:b/>
          <w:color w:val="000000"/>
          <w:sz w:val="24"/>
        </w:rPr>
        <w:t>.安全责任</w:t>
      </w:r>
    </w:p>
    <w:p w14:paraId="6A7A7743" w14:textId="77777777" w:rsidR="00B122F0" w:rsidRPr="00F959DD" w:rsidRDefault="00B122F0" w:rsidP="00B122F0">
      <w:pPr>
        <w:spacing w:line="360" w:lineRule="exact"/>
        <w:ind w:firstLineChars="200" w:firstLine="480"/>
        <w:rPr>
          <w:rFonts w:ascii="仿宋_GB2312" w:eastAsia="仿宋_GB2312" w:hint="eastAsia"/>
          <w:color w:val="000000"/>
          <w:sz w:val="24"/>
        </w:rPr>
      </w:pPr>
      <w:r>
        <w:rPr>
          <w:rFonts w:ascii="仿宋_GB2312" w:eastAsia="仿宋_GB2312" w:hint="eastAsia"/>
          <w:color w:val="000000"/>
          <w:sz w:val="24"/>
        </w:rPr>
        <w:t>1、</w:t>
      </w:r>
      <w:r w:rsidRPr="00F959DD">
        <w:rPr>
          <w:rFonts w:ascii="仿宋_GB2312" w:eastAsia="仿宋_GB2312" w:hint="eastAsia"/>
          <w:color w:val="000000"/>
          <w:sz w:val="24"/>
        </w:rPr>
        <w:t>学生在外期间，应对自己的安全负责，保持安全防范意识，并严格遵守当地安全法规，包括交通、食品及信息安全等各方面的法规。</w:t>
      </w:r>
    </w:p>
    <w:p w14:paraId="773E2432" w14:textId="77777777" w:rsidR="00B122F0" w:rsidRPr="00F959DD" w:rsidRDefault="00B122F0" w:rsidP="00B122F0">
      <w:pPr>
        <w:spacing w:line="360" w:lineRule="exact"/>
        <w:ind w:firstLineChars="200" w:firstLine="480"/>
        <w:rPr>
          <w:rFonts w:ascii="仿宋_GB2312" w:eastAsia="仿宋_GB2312" w:hint="eastAsia"/>
          <w:color w:val="000000"/>
          <w:sz w:val="24"/>
        </w:rPr>
      </w:pPr>
      <w:r>
        <w:rPr>
          <w:rFonts w:ascii="仿宋_GB2312" w:eastAsia="仿宋_GB2312" w:hint="eastAsia"/>
          <w:color w:val="000000"/>
          <w:sz w:val="24"/>
        </w:rPr>
        <w:t>2、</w:t>
      </w:r>
      <w:r w:rsidRPr="00F959DD">
        <w:rPr>
          <w:rFonts w:ascii="仿宋_GB2312" w:eastAsia="仿宋_GB2312" w:hint="eastAsia"/>
          <w:color w:val="000000"/>
          <w:sz w:val="24"/>
        </w:rPr>
        <w:t>学生必须按</w:t>
      </w:r>
      <w:r>
        <w:rPr>
          <w:rFonts w:ascii="仿宋_GB2312" w:eastAsia="仿宋_GB2312" w:hint="eastAsia"/>
          <w:color w:val="000000"/>
          <w:sz w:val="24"/>
        </w:rPr>
        <w:t>合作</w:t>
      </w:r>
      <w:r w:rsidRPr="00F959DD">
        <w:rPr>
          <w:rFonts w:ascii="仿宋_GB2312" w:eastAsia="仿宋_GB2312" w:hint="eastAsia"/>
          <w:color w:val="000000"/>
          <w:sz w:val="24"/>
        </w:rPr>
        <w:t>方要求购买相关保险，并认真阅读相关条款。</w:t>
      </w:r>
    </w:p>
    <w:p w14:paraId="25FF90B8" w14:textId="77777777" w:rsidR="00B122F0" w:rsidRPr="00F959DD" w:rsidRDefault="00B122F0" w:rsidP="00B122F0">
      <w:pPr>
        <w:spacing w:line="360" w:lineRule="exact"/>
        <w:ind w:firstLineChars="200" w:firstLine="480"/>
        <w:rPr>
          <w:rFonts w:ascii="仿宋_GB2312" w:eastAsia="仿宋_GB2312" w:hint="eastAsia"/>
          <w:color w:val="000000"/>
          <w:sz w:val="24"/>
        </w:rPr>
      </w:pPr>
      <w:r>
        <w:rPr>
          <w:rFonts w:ascii="仿宋_GB2312" w:eastAsia="仿宋_GB2312" w:hint="eastAsia"/>
          <w:color w:val="000000"/>
          <w:sz w:val="24"/>
        </w:rPr>
        <w:t>3、</w:t>
      </w:r>
      <w:r w:rsidRPr="00F959DD">
        <w:rPr>
          <w:rFonts w:ascii="仿宋_GB2312" w:eastAsia="仿宋_GB2312" w:hint="eastAsia"/>
          <w:color w:val="000000"/>
          <w:sz w:val="24"/>
        </w:rPr>
        <w:t>学生应做行前体检。如有病情，学生不得隐瞒，确保身体状况良好方可执行项目。</w:t>
      </w:r>
    </w:p>
    <w:p w14:paraId="585FB4BD" w14:textId="77777777" w:rsidR="00B122F0" w:rsidRPr="00F959DD" w:rsidRDefault="00B122F0" w:rsidP="00B122F0">
      <w:pPr>
        <w:spacing w:line="360" w:lineRule="exact"/>
        <w:ind w:firstLineChars="200" w:firstLine="480"/>
        <w:rPr>
          <w:rFonts w:ascii="仿宋_GB2312" w:eastAsia="仿宋_GB2312" w:hint="eastAsia"/>
          <w:color w:val="000000"/>
          <w:sz w:val="24"/>
        </w:rPr>
      </w:pPr>
      <w:r>
        <w:rPr>
          <w:rFonts w:ascii="仿宋_GB2312" w:eastAsia="仿宋_GB2312" w:hint="eastAsia"/>
          <w:color w:val="000000"/>
          <w:sz w:val="24"/>
        </w:rPr>
        <w:t>4、</w:t>
      </w:r>
      <w:r w:rsidRPr="00F959DD">
        <w:rPr>
          <w:rFonts w:ascii="仿宋_GB2312" w:eastAsia="仿宋_GB2312" w:hint="eastAsia"/>
          <w:color w:val="000000"/>
          <w:sz w:val="24"/>
        </w:rPr>
        <w:t>学生在外期间如发生人身意外或医疗健康问题，应</w:t>
      </w:r>
      <w:r>
        <w:rPr>
          <w:rFonts w:ascii="仿宋_GB2312" w:eastAsia="仿宋_GB2312" w:hint="eastAsia"/>
          <w:color w:val="000000"/>
          <w:sz w:val="24"/>
        </w:rPr>
        <w:t>自行负责，并</w:t>
      </w:r>
      <w:r w:rsidRPr="00F959DD">
        <w:rPr>
          <w:rFonts w:ascii="仿宋_GB2312" w:eastAsia="仿宋_GB2312" w:hint="eastAsia"/>
          <w:color w:val="000000"/>
          <w:sz w:val="24"/>
        </w:rPr>
        <w:t>及时联络双方学校，以取得必要的帮助。</w:t>
      </w:r>
    </w:p>
    <w:p w14:paraId="6AA5A4F4" w14:textId="77777777" w:rsidR="00B122F0" w:rsidRPr="007E12C1" w:rsidRDefault="00B122F0" w:rsidP="00B122F0">
      <w:pPr>
        <w:spacing w:line="360" w:lineRule="exact"/>
        <w:rPr>
          <w:rFonts w:ascii="仿宋_GB2312" w:eastAsia="仿宋_GB2312" w:hint="eastAsia"/>
          <w:color w:val="000000"/>
          <w:sz w:val="24"/>
        </w:rPr>
      </w:pPr>
    </w:p>
    <w:p w14:paraId="6FB60CDD" w14:textId="77777777" w:rsidR="00B122F0" w:rsidRPr="00F959DD" w:rsidRDefault="00B122F0" w:rsidP="00B122F0">
      <w:pPr>
        <w:spacing w:line="360" w:lineRule="exact"/>
        <w:rPr>
          <w:rFonts w:ascii="仿宋_GB2312" w:eastAsia="仿宋_GB2312" w:hint="eastAsia"/>
          <w:b/>
          <w:color w:val="000000"/>
          <w:sz w:val="24"/>
        </w:rPr>
      </w:pPr>
      <w:r w:rsidRPr="00F959DD">
        <w:rPr>
          <w:rFonts w:ascii="仿宋_GB2312" w:eastAsia="仿宋_GB2312" w:hint="eastAsia"/>
          <w:b/>
          <w:color w:val="000000"/>
          <w:sz w:val="24"/>
        </w:rPr>
        <w:t>三．违反以上行为要求和安全责任的后果，由行为者自行承担。项目组织方不承担项目组织内容之外及组织方责任之外的风险。</w:t>
      </w:r>
    </w:p>
    <w:p w14:paraId="36186D87" w14:textId="77777777" w:rsidR="00B122F0" w:rsidRPr="00F959DD" w:rsidRDefault="00B122F0" w:rsidP="00B122F0">
      <w:pPr>
        <w:spacing w:line="360" w:lineRule="exact"/>
        <w:rPr>
          <w:rFonts w:ascii="仿宋_GB2312" w:eastAsia="仿宋_GB2312" w:hint="eastAsia"/>
          <w:color w:val="000000"/>
          <w:sz w:val="24"/>
          <w:u w:val="single"/>
        </w:rPr>
      </w:pPr>
      <w:r w:rsidRPr="00F959DD">
        <w:rPr>
          <w:rFonts w:ascii="仿宋_GB2312" w:eastAsia="仿宋_GB2312" w:hint="eastAsia"/>
          <w:color w:val="000000"/>
          <w:sz w:val="24"/>
          <w:u w:val="single"/>
        </w:rPr>
        <w:t xml:space="preserve">                                                                                 </w:t>
      </w:r>
    </w:p>
    <w:p w14:paraId="622E959A" w14:textId="77777777" w:rsidR="00B122F0" w:rsidRDefault="00B122F0" w:rsidP="00B122F0">
      <w:pPr>
        <w:spacing w:line="360" w:lineRule="exact"/>
        <w:ind w:firstLineChars="196" w:firstLine="472"/>
        <w:rPr>
          <w:rFonts w:ascii="仿宋_GB2312" w:eastAsia="仿宋_GB2312" w:hint="eastAsia"/>
          <w:b/>
          <w:color w:val="000000"/>
          <w:sz w:val="24"/>
        </w:rPr>
      </w:pPr>
    </w:p>
    <w:p w14:paraId="302E32AD" w14:textId="77777777" w:rsidR="00B122F0" w:rsidRPr="00F959DD" w:rsidRDefault="00B122F0" w:rsidP="00B122F0">
      <w:pPr>
        <w:spacing w:line="360" w:lineRule="exact"/>
        <w:ind w:firstLineChars="196" w:firstLine="472"/>
        <w:rPr>
          <w:rFonts w:ascii="仿宋_GB2312" w:eastAsia="仿宋_GB2312" w:hint="eastAsia"/>
          <w:b/>
          <w:color w:val="000000"/>
          <w:sz w:val="24"/>
        </w:rPr>
      </w:pPr>
      <w:r w:rsidRPr="00F959DD">
        <w:rPr>
          <w:rFonts w:ascii="仿宋_GB2312" w:eastAsia="仿宋_GB2312" w:hint="eastAsia"/>
          <w:b/>
          <w:color w:val="000000"/>
          <w:sz w:val="24"/>
        </w:rPr>
        <w:t>本人已仔细阅读和完全接受以上内容，</w:t>
      </w:r>
      <w:r>
        <w:rPr>
          <w:rFonts w:ascii="仿宋_GB2312" w:eastAsia="仿宋_GB2312" w:hint="eastAsia"/>
          <w:b/>
          <w:color w:val="000000"/>
          <w:sz w:val="24"/>
        </w:rPr>
        <w:t>作为具有完全民事行为能力的成年人，</w:t>
      </w:r>
      <w:r w:rsidRPr="00F959DD">
        <w:rPr>
          <w:rFonts w:ascii="仿宋_GB2312" w:eastAsia="仿宋_GB2312" w:hint="eastAsia"/>
          <w:b/>
          <w:color w:val="000000"/>
          <w:sz w:val="24"/>
        </w:rPr>
        <w:t>保证在参加项目期间遵守以上规定。</w:t>
      </w:r>
      <w:r>
        <w:rPr>
          <w:rFonts w:ascii="仿宋_GB2312" w:eastAsia="仿宋_GB2312" w:hint="eastAsia"/>
          <w:b/>
          <w:color w:val="000000"/>
          <w:sz w:val="24"/>
        </w:rPr>
        <w:t>并保证家长签字真实有效。</w:t>
      </w:r>
    </w:p>
    <w:p w14:paraId="775AE8BE" w14:textId="77777777" w:rsidR="00B122F0" w:rsidRPr="00F959DD" w:rsidRDefault="00B122F0" w:rsidP="00B122F0">
      <w:pPr>
        <w:spacing w:line="360" w:lineRule="exact"/>
        <w:ind w:left="420"/>
        <w:rPr>
          <w:rFonts w:ascii="仿宋_GB2312" w:eastAsia="仿宋_GB2312" w:hint="eastAsia"/>
          <w:b/>
          <w:color w:val="000000"/>
          <w:sz w:val="24"/>
        </w:rPr>
      </w:pPr>
    </w:p>
    <w:p w14:paraId="759FAF51" w14:textId="77777777" w:rsidR="00B122F0" w:rsidRPr="00F959DD" w:rsidRDefault="00B122F0" w:rsidP="00B122F0">
      <w:pPr>
        <w:spacing w:line="360" w:lineRule="exact"/>
        <w:ind w:left="420"/>
        <w:rPr>
          <w:rFonts w:ascii="仿宋_GB2312" w:eastAsia="仿宋_GB2312" w:hint="eastAsia"/>
          <w:b/>
          <w:color w:val="000000"/>
          <w:sz w:val="24"/>
          <w:u w:val="single"/>
        </w:rPr>
      </w:pPr>
      <w:r w:rsidRPr="00F959DD">
        <w:rPr>
          <w:rFonts w:ascii="仿宋_GB2312" w:eastAsia="仿宋_GB2312" w:hint="eastAsia"/>
          <w:b/>
          <w:color w:val="000000"/>
          <w:sz w:val="24"/>
        </w:rPr>
        <w:t>学生签字：</w:t>
      </w:r>
      <w:r w:rsidRPr="00F959DD">
        <w:rPr>
          <w:rFonts w:ascii="仿宋_GB2312" w:eastAsia="仿宋_GB2312" w:hint="eastAsia"/>
          <w:b/>
          <w:color w:val="000000"/>
          <w:sz w:val="24"/>
          <w:u w:val="single"/>
        </w:rPr>
        <w:t xml:space="preserve">         </w:t>
      </w:r>
      <w:r>
        <w:rPr>
          <w:rFonts w:ascii="仿宋_GB2312" w:eastAsia="仿宋_GB2312" w:hint="eastAsia"/>
          <w:b/>
          <w:color w:val="000000"/>
          <w:sz w:val="24"/>
          <w:u w:val="single"/>
        </w:rPr>
        <w:t xml:space="preserve"> </w:t>
      </w:r>
      <w:r w:rsidRPr="00F959DD">
        <w:rPr>
          <w:rFonts w:ascii="仿宋_GB2312" w:eastAsia="仿宋_GB2312" w:hint="eastAsia"/>
          <w:b/>
          <w:color w:val="000000"/>
          <w:sz w:val="24"/>
        </w:rPr>
        <w:t>联系电话：</w:t>
      </w:r>
      <w:r w:rsidRPr="00F959DD">
        <w:rPr>
          <w:rFonts w:ascii="仿宋_GB2312" w:eastAsia="仿宋_GB2312" w:hint="eastAsia"/>
          <w:b/>
          <w:color w:val="000000"/>
          <w:sz w:val="24"/>
          <w:u w:val="single"/>
        </w:rPr>
        <w:t xml:space="preserve">         </w:t>
      </w:r>
      <w:r>
        <w:rPr>
          <w:rFonts w:ascii="仿宋_GB2312" w:eastAsia="仿宋_GB2312" w:hint="eastAsia"/>
          <w:b/>
          <w:color w:val="000000"/>
          <w:sz w:val="24"/>
          <w:u w:val="single"/>
        </w:rPr>
        <w:t xml:space="preserve">  </w:t>
      </w:r>
      <w:r>
        <w:rPr>
          <w:rFonts w:ascii="仿宋_GB2312" w:eastAsia="仿宋_GB2312" w:hint="eastAsia"/>
          <w:b/>
          <w:color w:val="000000"/>
          <w:sz w:val="24"/>
        </w:rPr>
        <w:t xml:space="preserve"> 电子邮件</w:t>
      </w:r>
      <w:r w:rsidRPr="00F959DD">
        <w:rPr>
          <w:rFonts w:ascii="仿宋_GB2312" w:eastAsia="仿宋_GB2312" w:hint="eastAsia"/>
          <w:b/>
          <w:color w:val="000000"/>
          <w:sz w:val="24"/>
          <w:u w:val="single"/>
        </w:rPr>
        <w:t xml:space="preserve">         </w:t>
      </w:r>
      <w:r>
        <w:rPr>
          <w:rFonts w:ascii="仿宋_GB2312" w:eastAsia="仿宋_GB2312" w:hint="eastAsia"/>
          <w:b/>
          <w:color w:val="000000"/>
          <w:sz w:val="24"/>
          <w:u w:val="single"/>
        </w:rPr>
        <w:t xml:space="preserve">  </w:t>
      </w:r>
      <w:r w:rsidRPr="00F959DD">
        <w:rPr>
          <w:rFonts w:ascii="仿宋_GB2312" w:eastAsia="仿宋_GB2312" w:hint="eastAsia"/>
          <w:b/>
          <w:color w:val="000000"/>
          <w:sz w:val="24"/>
        </w:rPr>
        <w:t>日期</w:t>
      </w:r>
      <w:r w:rsidRPr="00F959DD">
        <w:rPr>
          <w:rFonts w:ascii="仿宋_GB2312" w:eastAsia="仿宋_GB2312" w:hint="eastAsia"/>
          <w:color w:val="000000"/>
          <w:sz w:val="24"/>
        </w:rPr>
        <w:t>：</w:t>
      </w:r>
      <w:r>
        <w:rPr>
          <w:rFonts w:ascii="仿宋_GB2312" w:eastAsia="仿宋_GB2312" w:hint="eastAsia"/>
          <w:color w:val="000000"/>
          <w:sz w:val="24"/>
        </w:rPr>
        <w:t xml:space="preserve">  </w:t>
      </w:r>
      <w:proofErr w:type="gramStart"/>
      <w:r w:rsidRPr="00F959DD">
        <w:rPr>
          <w:rFonts w:ascii="仿宋_GB2312" w:eastAsia="仿宋_GB2312" w:hint="eastAsia"/>
          <w:color w:val="000000"/>
          <w:sz w:val="24"/>
        </w:rPr>
        <w:t>年</w:t>
      </w:r>
      <w:r>
        <w:rPr>
          <w:rFonts w:ascii="仿宋_GB2312" w:eastAsia="仿宋_GB2312" w:hint="eastAsia"/>
          <w:color w:val="000000"/>
          <w:sz w:val="24"/>
        </w:rPr>
        <w:t xml:space="preserve">  </w:t>
      </w:r>
      <w:r w:rsidRPr="00F959DD">
        <w:rPr>
          <w:rFonts w:ascii="仿宋_GB2312" w:eastAsia="仿宋_GB2312" w:hint="eastAsia"/>
          <w:color w:val="000000"/>
          <w:sz w:val="24"/>
        </w:rPr>
        <w:t>月</w:t>
      </w:r>
      <w:proofErr w:type="gramEnd"/>
      <w:r>
        <w:rPr>
          <w:rFonts w:ascii="仿宋_GB2312" w:eastAsia="仿宋_GB2312" w:hint="eastAsia"/>
          <w:color w:val="000000"/>
          <w:sz w:val="24"/>
        </w:rPr>
        <w:t xml:space="preserve">  </w:t>
      </w:r>
      <w:r w:rsidRPr="00F959DD">
        <w:rPr>
          <w:rFonts w:ascii="仿宋_GB2312" w:eastAsia="仿宋_GB2312" w:hint="eastAsia"/>
          <w:color w:val="000000"/>
          <w:sz w:val="24"/>
        </w:rPr>
        <w:t>日</w:t>
      </w:r>
    </w:p>
    <w:p w14:paraId="0A159EA8" w14:textId="77777777" w:rsidR="00B122F0" w:rsidRDefault="00B122F0" w:rsidP="00B122F0">
      <w:pPr>
        <w:spacing w:line="360" w:lineRule="exact"/>
        <w:rPr>
          <w:rFonts w:ascii="仿宋_GB2312" w:eastAsia="仿宋_GB2312" w:hint="eastAsia"/>
          <w:color w:val="000000"/>
          <w:sz w:val="24"/>
        </w:rPr>
      </w:pPr>
    </w:p>
    <w:p w14:paraId="7A74399E" w14:textId="77777777" w:rsidR="00B122F0" w:rsidRDefault="00B122F0" w:rsidP="00B122F0">
      <w:pPr>
        <w:spacing w:line="360" w:lineRule="exact"/>
        <w:rPr>
          <w:rFonts w:ascii="仿宋_GB2312" w:eastAsia="仿宋_GB2312" w:hint="eastAsia"/>
          <w:color w:val="000000"/>
          <w:sz w:val="24"/>
        </w:rPr>
      </w:pPr>
    </w:p>
    <w:p w14:paraId="57D35124" w14:textId="77777777" w:rsidR="00B122F0" w:rsidRPr="00F959DD" w:rsidRDefault="00B122F0" w:rsidP="00B122F0">
      <w:pPr>
        <w:spacing w:line="360" w:lineRule="exact"/>
        <w:rPr>
          <w:rFonts w:ascii="仿宋_GB2312" w:eastAsia="仿宋_GB2312" w:hint="eastAsia"/>
          <w:color w:val="000000"/>
          <w:sz w:val="24"/>
        </w:rPr>
      </w:pPr>
    </w:p>
    <w:p w14:paraId="60DCBDE6" w14:textId="77777777" w:rsidR="00B122F0" w:rsidRPr="00F959DD" w:rsidRDefault="00B122F0" w:rsidP="00B122F0">
      <w:pPr>
        <w:spacing w:line="360" w:lineRule="exact"/>
        <w:ind w:left="420"/>
        <w:rPr>
          <w:rFonts w:ascii="仿宋_GB2312" w:eastAsia="仿宋_GB2312" w:hint="eastAsia"/>
          <w:b/>
          <w:color w:val="000000"/>
          <w:sz w:val="24"/>
          <w:u w:val="single"/>
        </w:rPr>
      </w:pPr>
      <w:r w:rsidRPr="00F959DD">
        <w:rPr>
          <w:rFonts w:ascii="仿宋_GB2312" w:eastAsia="仿宋_GB2312" w:hint="eastAsia"/>
          <w:b/>
          <w:color w:val="000000"/>
          <w:sz w:val="24"/>
        </w:rPr>
        <w:t>家长</w:t>
      </w:r>
      <w:r>
        <w:rPr>
          <w:rFonts w:ascii="仿宋_GB2312" w:eastAsia="仿宋_GB2312" w:hint="eastAsia"/>
          <w:b/>
          <w:color w:val="000000"/>
          <w:sz w:val="24"/>
        </w:rPr>
        <w:t>/监护人</w:t>
      </w:r>
      <w:r w:rsidRPr="00F959DD">
        <w:rPr>
          <w:rFonts w:ascii="仿宋_GB2312" w:eastAsia="仿宋_GB2312" w:hint="eastAsia"/>
          <w:b/>
          <w:color w:val="000000"/>
          <w:sz w:val="24"/>
        </w:rPr>
        <w:t>签字：</w:t>
      </w:r>
      <w:r w:rsidRPr="00F959DD">
        <w:rPr>
          <w:rFonts w:ascii="仿宋_GB2312" w:eastAsia="仿宋_GB2312" w:hint="eastAsia"/>
          <w:b/>
          <w:color w:val="000000"/>
          <w:sz w:val="24"/>
          <w:u w:val="single"/>
        </w:rPr>
        <w:t xml:space="preserve">         </w:t>
      </w:r>
      <w:r>
        <w:rPr>
          <w:rFonts w:ascii="仿宋_GB2312" w:eastAsia="仿宋_GB2312" w:hint="eastAsia"/>
          <w:b/>
          <w:color w:val="000000"/>
          <w:sz w:val="24"/>
          <w:u w:val="single"/>
        </w:rPr>
        <w:t xml:space="preserve">  </w:t>
      </w:r>
      <w:r>
        <w:rPr>
          <w:rFonts w:ascii="仿宋_GB2312" w:eastAsia="仿宋_GB2312" w:hint="eastAsia"/>
          <w:b/>
          <w:color w:val="000000"/>
          <w:sz w:val="24"/>
        </w:rPr>
        <w:t xml:space="preserve">     </w:t>
      </w:r>
      <w:r w:rsidRPr="00F959DD">
        <w:rPr>
          <w:rFonts w:ascii="仿宋_GB2312" w:eastAsia="仿宋_GB2312" w:hint="eastAsia"/>
          <w:b/>
          <w:color w:val="000000"/>
          <w:sz w:val="24"/>
        </w:rPr>
        <w:t>联系电话：</w:t>
      </w:r>
      <w:r>
        <w:rPr>
          <w:rFonts w:ascii="仿宋_GB2312" w:eastAsia="仿宋_GB2312" w:hint="eastAsia"/>
          <w:b/>
          <w:color w:val="000000"/>
          <w:sz w:val="24"/>
          <w:u w:val="single"/>
        </w:rPr>
        <w:t xml:space="preserve">           </w:t>
      </w:r>
      <w:r>
        <w:rPr>
          <w:rFonts w:ascii="仿宋_GB2312" w:eastAsia="仿宋_GB2312" w:hint="eastAsia"/>
          <w:b/>
          <w:color w:val="000000"/>
          <w:sz w:val="24"/>
        </w:rPr>
        <w:t xml:space="preserve">      </w:t>
      </w:r>
      <w:r w:rsidRPr="00F959DD">
        <w:rPr>
          <w:rFonts w:ascii="仿宋_GB2312" w:eastAsia="仿宋_GB2312" w:hint="eastAsia"/>
          <w:b/>
          <w:color w:val="000000"/>
          <w:sz w:val="24"/>
        </w:rPr>
        <w:t>日期：</w:t>
      </w:r>
      <w:r>
        <w:rPr>
          <w:rFonts w:ascii="仿宋_GB2312" w:eastAsia="仿宋_GB2312" w:hint="eastAsia"/>
          <w:color w:val="000000"/>
          <w:sz w:val="24"/>
        </w:rPr>
        <w:t xml:space="preserve">  </w:t>
      </w:r>
      <w:proofErr w:type="gramStart"/>
      <w:r w:rsidRPr="00F959DD">
        <w:rPr>
          <w:rFonts w:ascii="仿宋_GB2312" w:eastAsia="仿宋_GB2312" w:hint="eastAsia"/>
          <w:color w:val="000000"/>
          <w:sz w:val="24"/>
        </w:rPr>
        <w:t>年</w:t>
      </w:r>
      <w:r>
        <w:rPr>
          <w:rFonts w:ascii="仿宋_GB2312" w:eastAsia="仿宋_GB2312" w:hint="eastAsia"/>
          <w:color w:val="000000"/>
          <w:sz w:val="24"/>
        </w:rPr>
        <w:t xml:space="preserve">  </w:t>
      </w:r>
      <w:r w:rsidRPr="00F959DD">
        <w:rPr>
          <w:rFonts w:ascii="仿宋_GB2312" w:eastAsia="仿宋_GB2312" w:hint="eastAsia"/>
          <w:color w:val="000000"/>
          <w:sz w:val="24"/>
        </w:rPr>
        <w:t>月</w:t>
      </w:r>
      <w:proofErr w:type="gramEnd"/>
      <w:r>
        <w:rPr>
          <w:rFonts w:ascii="仿宋_GB2312" w:eastAsia="仿宋_GB2312" w:hint="eastAsia"/>
          <w:color w:val="000000"/>
          <w:sz w:val="24"/>
        </w:rPr>
        <w:t xml:space="preserve">  </w:t>
      </w:r>
      <w:r w:rsidRPr="00F959DD">
        <w:rPr>
          <w:rFonts w:ascii="仿宋_GB2312" w:eastAsia="仿宋_GB2312" w:hint="eastAsia"/>
          <w:color w:val="000000"/>
          <w:sz w:val="24"/>
        </w:rPr>
        <w:t>日</w:t>
      </w:r>
    </w:p>
    <w:p w14:paraId="002E4A60" w14:textId="0C80F769" w:rsidR="00B122F0" w:rsidRDefault="00B122F0" w:rsidP="00B122F0">
      <w:pPr>
        <w:jc w:val="center"/>
        <w:rPr>
          <w:rFonts w:eastAsia="楷体_GB2312" w:hint="eastAsia"/>
          <w:b/>
          <w:sz w:val="28"/>
          <w:szCs w:val="28"/>
        </w:rPr>
      </w:pPr>
      <w:r w:rsidRPr="00285454">
        <w:rPr>
          <w:rFonts w:eastAsia="楷体_GB2312"/>
          <w:b/>
          <w:noProof/>
          <w:sz w:val="28"/>
          <w:szCs w:val="28"/>
        </w:rPr>
        <w:lastRenderedPageBreak/>
        <mc:AlternateContent>
          <mc:Choice Requires="wps">
            <w:drawing>
              <wp:inline distT="0" distB="0" distL="0" distR="0" wp14:anchorId="33E87F57" wp14:editId="4018A50F">
                <wp:extent cx="5701030" cy="810895"/>
                <wp:effectExtent l="19050" t="19050" r="12065" b="9525"/>
                <wp:docPr id="759703472"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701030" cy="810895"/>
                        </a:xfrm>
                        <a:prstGeom prst="rect">
                          <a:avLst/>
                        </a:prstGeom>
                        <a:extLst>
                          <a:ext uri="{AF507438-7753-43E0-B8FC-AC1667EBCBE1}">
                            <a14:hiddenEffects xmlns:a14="http://schemas.microsoft.com/office/drawing/2010/main">
                              <a:effectLst/>
                            </a14:hiddenEffects>
                          </a:ext>
                        </a:extLst>
                      </wps:spPr>
                      <wps:txbx>
                        <w:txbxContent>
                          <w:p w14:paraId="2D59B47C" w14:textId="77777777" w:rsidR="00B122F0" w:rsidRDefault="00B122F0" w:rsidP="00B122F0">
                            <w:pPr>
                              <w:jc w:val="center"/>
                              <w:rPr>
                                <w:b/>
                                <w:bCs/>
                                <w:color w:val="FF0000"/>
                                <w:kern w:val="0"/>
                                <w:sz w:val="72"/>
                                <w:szCs w:val="72"/>
                                <w14:textOutline w14:w="9525" w14:cap="flat" w14:cmpd="sng" w14:algn="ctr">
                                  <w14:solidFill>
                                    <w14:srgbClr w14:val="FF0000"/>
                                  </w14:solidFill>
                                  <w14:prstDash w14:val="solid"/>
                                  <w14:round/>
                                </w14:textOutline>
                                <w14:ligatures w14:val="none"/>
                              </w:rPr>
                            </w:pPr>
                            <w:r>
                              <w:rPr>
                                <w:rFonts w:hint="eastAsia"/>
                                <w:b/>
                                <w:bCs/>
                                <w:color w:val="FF0000"/>
                                <w:sz w:val="72"/>
                                <w:szCs w:val="72"/>
                                <w14:textOutline w14:w="9525" w14:cap="flat" w14:cmpd="sng" w14:algn="ctr">
                                  <w14:solidFill>
                                    <w14:srgbClr w14:val="FF0000"/>
                                  </w14:solidFill>
                                  <w14:prstDash w14:val="solid"/>
                                  <w14:round/>
                                </w14:textOutline>
                              </w:rPr>
                              <w:t>四川中医药高等专科学校文件</w:t>
                            </w:r>
                          </w:p>
                        </w:txbxContent>
                      </wps:txbx>
                      <wps:bodyPr wrap="square" numCol="1" fromWordArt="1">
                        <a:prstTxWarp prst="textPlain">
                          <a:avLst>
                            <a:gd name="adj" fmla="val 50000"/>
                          </a:avLst>
                        </a:prstTxWarp>
                        <a:spAutoFit/>
                      </wps:bodyPr>
                    </wps:wsp>
                  </a:graphicData>
                </a:graphic>
              </wp:inline>
            </w:drawing>
          </mc:Choice>
          <mc:Fallback>
            <w:pict>
              <v:shapetype w14:anchorId="33E87F57" id="_x0000_t202" coordsize="21600,21600" o:spt="202" path="m,l,21600r21600,l21600,xe">
                <v:stroke joinstyle="miter"/>
                <v:path gradientshapeok="t" o:connecttype="rect"/>
              </v:shapetype>
              <v:shape id="文本框 1" o:spid="_x0000_s1026" type="#_x0000_t202" style="width:448.9pt;height:6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" filled="f" stroked="f">
                <o:lock v:ext="edit" shapetype="t"/>
                <v:textbox style="mso-fit-shape-to-text:t">
                  <w:txbxContent>
                    <w:p w14:paraId="2D59B47C" w14:textId="77777777" w:rsidR="00B122F0" w:rsidRDefault="00B122F0" w:rsidP="00B122F0">
                      <w:pPr>
                        <w:jc w:val="center"/>
                        <w:rPr>
                          <w:b/>
                          <w:bCs/>
                          <w:color w:val="FF0000"/>
                          <w:kern w:val="0"/>
                          <w:sz w:val="72"/>
                          <w:szCs w:val="72"/>
                          <w14:textOutline w14:w="9525" w14:cap="flat" w14:cmpd="sng" w14:algn="ctr">
                            <w14:solidFill>
                              <w14:srgbClr w14:val="FF0000"/>
                            </w14:solidFill>
                            <w14:prstDash w14:val="solid"/>
                            <w14:round/>
                          </w14:textOutline>
                          <w14:ligatures w14:val="none"/>
                        </w:rPr>
                      </w:pPr>
                      <w:r>
                        <w:rPr>
                          <w:rFonts w:hint="eastAsia"/>
                          <w:b/>
                          <w:bCs/>
                          <w:color w:val="FF0000"/>
                          <w:sz w:val="72"/>
                          <w:szCs w:val="72"/>
                          <w14:textOutline w14:w="9525" w14:cap="flat" w14:cmpd="sng" w14:algn="ctr">
                            <w14:solidFill>
                              <w14:srgbClr w14:val="FF0000"/>
                            </w14:solidFill>
                            <w14:prstDash w14:val="solid"/>
                            <w14:round/>
                          </w14:textOutline>
                        </w:rPr>
                        <w:t>四川中医药高等专科学校文件</w:t>
                      </w:r>
                    </w:p>
                  </w:txbxContent>
                </v:textbox>
                <w10:anchorlock/>
              </v:shape>
            </w:pict>
          </mc:Fallback>
        </mc:AlternateContent>
      </w:r>
    </w:p>
    <w:p w14:paraId="0AE7EE2A" w14:textId="77777777" w:rsidR="00B122F0" w:rsidRPr="005F5CDE" w:rsidRDefault="00B122F0" w:rsidP="00B122F0">
      <w:pPr>
        <w:jc w:val="center"/>
        <w:rPr>
          <w:rFonts w:ascii="楷体_GB2312" w:eastAsia="楷体_GB2312" w:hint="eastAsia"/>
          <w:b/>
          <w:sz w:val="32"/>
          <w:szCs w:val="32"/>
        </w:rPr>
      </w:pPr>
      <w:r w:rsidRPr="005F5CDE">
        <w:rPr>
          <w:rFonts w:ascii="仿宋_GB2312" w:eastAsia="仿宋_GB2312" w:hint="eastAsia"/>
          <w:sz w:val="32"/>
          <w:szCs w:val="32"/>
        </w:rPr>
        <w:t>川医专</w:t>
      </w:r>
      <w:r>
        <w:rPr>
          <w:rFonts w:ascii="仿宋_GB2312" w:eastAsia="仿宋_GB2312" w:hint="eastAsia"/>
          <w:sz w:val="32"/>
          <w:szCs w:val="32"/>
        </w:rPr>
        <w:t>科</w:t>
      </w:r>
      <w:r w:rsidRPr="005F5CDE">
        <w:rPr>
          <w:rFonts w:ascii="仿宋_GB2312" w:eastAsia="仿宋_GB2312" w:hint="eastAsia"/>
          <w:sz w:val="32"/>
          <w:szCs w:val="32"/>
        </w:rPr>
        <w:t>〔201</w:t>
      </w:r>
      <w:r>
        <w:rPr>
          <w:rFonts w:ascii="仿宋_GB2312" w:eastAsia="仿宋_GB2312" w:hint="eastAsia"/>
          <w:sz w:val="32"/>
          <w:szCs w:val="32"/>
        </w:rPr>
        <w:t>7</w:t>
      </w:r>
      <w:r w:rsidRPr="005F5CDE">
        <w:rPr>
          <w:rFonts w:ascii="仿宋_GB2312" w:eastAsia="仿宋_GB2312" w:hint="eastAsia"/>
          <w:sz w:val="32"/>
          <w:szCs w:val="32"/>
        </w:rPr>
        <w:t>〕</w:t>
      </w:r>
      <w:r>
        <w:rPr>
          <w:rFonts w:ascii="仿宋_GB2312" w:eastAsia="仿宋_GB2312" w:hint="eastAsia"/>
          <w:sz w:val="32"/>
          <w:szCs w:val="32"/>
        </w:rPr>
        <w:t>6</w:t>
      </w:r>
      <w:r w:rsidRPr="005F5CDE">
        <w:rPr>
          <w:rFonts w:ascii="仿宋_GB2312" w:eastAsia="仿宋_GB2312" w:hint="eastAsia"/>
          <w:sz w:val="32"/>
          <w:szCs w:val="32"/>
        </w:rPr>
        <w:t>号</w:t>
      </w:r>
    </w:p>
    <w:p w14:paraId="7EA877F4" w14:textId="77777777" w:rsidR="00B122F0" w:rsidRDefault="00B122F0" w:rsidP="00B122F0">
      <w:pPr>
        <w:rPr>
          <w:rFonts w:hint="eastAsia"/>
        </w:rPr>
      </w:pPr>
      <w:r>
        <w:pict w14:anchorId="7969EACB">
          <v:rect id="_x0000_i1026" style="width:415.3pt;height:2pt" o:hralign="center" o:hrstd="t" o:hrnoshade="t" o:hr="t" fillcolor="red" stroked="f"/>
        </w:pict>
      </w:r>
    </w:p>
    <w:p w14:paraId="200ECAC9" w14:textId="77777777" w:rsidR="00B122F0" w:rsidRDefault="00B122F0" w:rsidP="00B122F0">
      <w:pPr>
        <w:spacing w:beforeLines="200" w:before="624"/>
        <w:jc w:val="center"/>
        <w:outlineLvl w:val="0"/>
        <w:rPr>
          <w:rFonts w:ascii="宋体" w:hAnsi="宋体" w:hint="eastAsia"/>
          <w:b/>
          <w:color w:val="000000"/>
          <w:sz w:val="44"/>
          <w:szCs w:val="44"/>
        </w:rPr>
      </w:pPr>
      <w:bookmarkStart w:id="11" w:name="_Toc207809543"/>
      <w:r>
        <w:rPr>
          <w:rFonts w:ascii="宋体" w:hAnsi="宋体" w:hint="eastAsia"/>
          <w:b/>
          <w:color w:val="000000"/>
          <w:sz w:val="44"/>
          <w:szCs w:val="44"/>
        </w:rPr>
        <w:t>四川中医药高等专科学校</w:t>
      </w:r>
      <w:bookmarkEnd w:id="11"/>
    </w:p>
    <w:p w14:paraId="72865503" w14:textId="77777777" w:rsidR="00B122F0" w:rsidRPr="0069623B" w:rsidRDefault="00B122F0" w:rsidP="00B122F0">
      <w:pPr>
        <w:jc w:val="center"/>
        <w:outlineLvl w:val="0"/>
        <w:rPr>
          <w:rFonts w:ascii="宋体" w:hAnsi="宋体" w:hint="eastAsia"/>
          <w:b/>
          <w:color w:val="000000"/>
          <w:sz w:val="44"/>
          <w:szCs w:val="44"/>
        </w:rPr>
      </w:pPr>
      <w:bookmarkStart w:id="12" w:name="_Toc207809544"/>
      <w:r w:rsidRPr="0069623B">
        <w:rPr>
          <w:rFonts w:ascii="宋体" w:hAnsi="宋体" w:hint="eastAsia"/>
          <w:b/>
          <w:color w:val="000000"/>
          <w:sz w:val="44"/>
          <w:szCs w:val="44"/>
        </w:rPr>
        <w:t>关于印发《四川中医药高等专科学校学生赴港澳台交流学习管理办法</w:t>
      </w:r>
      <w:proofErr w:type="gramStart"/>
      <w:r w:rsidRPr="006001B0">
        <w:rPr>
          <w:rFonts w:ascii="宋体" w:hAnsi="宋体" w:hint="eastAsia"/>
          <w:b/>
          <w:color w:val="000000"/>
          <w:sz w:val="44"/>
          <w:szCs w:val="44"/>
        </w:rPr>
        <w:t>(</w:t>
      </w:r>
      <w:r w:rsidRPr="006001B0">
        <w:rPr>
          <w:rFonts w:ascii="宋体" w:hAnsi="宋体" w:hint="eastAsia"/>
          <w:b/>
          <w:color w:val="000000"/>
          <w:sz w:val="44"/>
          <w:szCs w:val="44"/>
        </w:rPr>
        <w:t>试行</w:t>
      </w:r>
      <w:r w:rsidRPr="006001B0">
        <w:rPr>
          <w:rFonts w:ascii="宋体" w:hAnsi="宋体" w:hint="eastAsia"/>
          <w:b/>
          <w:color w:val="000000"/>
          <w:sz w:val="44"/>
          <w:szCs w:val="44"/>
        </w:rPr>
        <w:t>)</w:t>
      </w:r>
      <w:proofErr w:type="gramEnd"/>
      <w:r w:rsidRPr="0069623B">
        <w:rPr>
          <w:rFonts w:ascii="宋体" w:hAnsi="宋体" w:hint="eastAsia"/>
          <w:b/>
          <w:color w:val="000000"/>
          <w:sz w:val="44"/>
          <w:szCs w:val="44"/>
        </w:rPr>
        <w:t>》的通知</w:t>
      </w:r>
      <w:bookmarkEnd w:id="12"/>
    </w:p>
    <w:p w14:paraId="267845AF" w14:textId="77777777" w:rsidR="00B122F0" w:rsidRPr="0069623B" w:rsidRDefault="00B122F0" w:rsidP="00B122F0">
      <w:pPr>
        <w:ind w:firstLineChars="200" w:firstLine="643"/>
        <w:jc w:val="center"/>
        <w:rPr>
          <w:rFonts w:ascii="黑体" w:eastAsia="黑体" w:hAnsi="ˎ̥" w:hint="eastAsia"/>
          <w:b/>
          <w:color w:val="000000"/>
          <w:sz w:val="32"/>
          <w:szCs w:val="32"/>
        </w:rPr>
      </w:pPr>
    </w:p>
    <w:p w14:paraId="6F160C22" w14:textId="77777777" w:rsidR="00B122F0" w:rsidRPr="0069623B" w:rsidRDefault="00B122F0" w:rsidP="00B122F0">
      <w:pPr>
        <w:rPr>
          <w:rFonts w:ascii="仿宋_GB2312" w:eastAsia="仿宋_GB2312" w:hAnsi="ˎ̥" w:hint="eastAsia"/>
          <w:color w:val="000000"/>
          <w:sz w:val="32"/>
          <w:szCs w:val="32"/>
        </w:rPr>
      </w:pPr>
      <w:r w:rsidRPr="0069623B">
        <w:rPr>
          <w:rFonts w:ascii="仿宋_GB2312" w:eastAsia="仿宋_GB2312" w:hAnsi="ˎ̥" w:hint="eastAsia"/>
          <w:color w:val="000000"/>
          <w:sz w:val="32"/>
          <w:szCs w:val="32"/>
        </w:rPr>
        <w:t>各部门：</w:t>
      </w:r>
    </w:p>
    <w:p w14:paraId="3BDC7215" w14:textId="77777777" w:rsidR="00B122F0" w:rsidRPr="0069623B" w:rsidRDefault="00B122F0" w:rsidP="00B122F0">
      <w:pPr>
        <w:ind w:firstLineChars="200" w:firstLine="640"/>
        <w:rPr>
          <w:rFonts w:ascii="仿宋_GB2312" w:eastAsia="仿宋_GB2312" w:hAnsi="ˎ̥" w:hint="eastAsia"/>
          <w:color w:val="000000"/>
          <w:sz w:val="32"/>
          <w:szCs w:val="32"/>
        </w:rPr>
      </w:pPr>
      <w:r w:rsidRPr="0069623B">
        <w:rPr>
          <w:rFonts w:ascii="仿宋_GB2312" w:eastAsia="仿宋_GB2312" w:hint="eastAsia"/>
          <w:bCs/>
          <w:color w:val="000000"/>
          <w:sz w:val="32"/>
          <w:szCs w:val="32"/>
        </w:rPr>
        <w:t>为促进我校与香港特别行政区、澳门特别行政区以及台湾地区（以下简称港澳台）相关学校的交流与合作，扩展学生视野，促进学校专业建设，学校制订了《四川中医药高等专科学校学生赴港澳台交流学习管理办法</w:t>
      </w:r>
      <w:proofErr w:type="gramStart"/>
      <w:r w:rsidRPr="0069623B">
        <w:rPr>
          <w:rFonts w:ascii="仿宋_GB2312" w:eastAsia="仿宋_GB2312" w:hint="eastAsia"/>
          <w:bCs/>
          <w:color w:val="000000"/>
          <w:sz w:val="32"/>
          <w:szCs w:val="32"/>
        </w:rPr>
        <w:t>(试行)</w:t>
      </w:r>
      <w:proofErr w:type="gramEnd"/>
      <w:r w:rsidRPr="0069623B">
        <w:rPr>
          <w:rFonts w:ascii="仿宋_GB2312" w:eastAsia="仿宋_GB2312" w:hint="eastAsia"/>
          <w:bCs/>
          <w:color w:val="000000"/>
          <w:sz w:val="32"/>
          <w:szCs w:val="32"/>
        </w:rPr>
        <w:t>》</w:t>
      </w:r>
      <w:r w:rsidRPr="0069623B">
        <w:rPr>
          <w:rFonts w:ascii="仿宋_GB2312" w:eastAsia="仿宋_GB2312" w:hAnsi="ˎ̥" w:hint="eastAsia"/>
          <w:color w:val="000000"/>
          <w:sz w:val="32"/>
          <w:szCs w:val="32"/>
        </w:rPr>
        <w:t>，现印发给你们，请遵照执行。</w:t>
      </w:r>
    </w:p>
    <w:p w14:paraId="131161AE" w14:textId="77777777" w:rsidR="00B122F0" w:rsidRPr="0069623B" w:rsidRDefault="00B122F0" w:rsidP="00B122F0">
      <w:pPr>
        <w:ind w:firstLineChars="200" w:firstLine="640"/>
        <w:rPr>
          <w:rFonts w:ascii="仿宋_GB2312" w:eastAsia="仿宋_GB2312" w:hAnsi="ˎ̥" w:hint="eastAsia"/>
          <w:color w:val="000000"/>
          <w:sz w:val="32"/>
          <w:szCs w:val="32"/>
        </w:rPr>
      </w:pPr>
      <w:r w:rsidRPr="0069623B">
        <w:rPr>
          <w:rFonts w:ascii="仿宋_GB2312" w:eastAsia="仿宋_GB2312" w:hAnsi="ˎ̥" w:hint="eastAsia"/>
          <w:color w:val="000000"/>
          <w:sz w:val="32"/>
          <w:szCs w:val="32"/>
        </w:rPr>
        <w:t>特此通知。</w:t>
      </w:r>
    </w:p>
    <w:p w14:paraId="1CDCFFB8" w14:textId="77777777" w:rsidR="00B122F0" w:rsidRPr="0069623B" w:rsidRDefault="00B122F0" w:rsidP="00B122F0">
      <w:pPr>
        <w:rPr>
          <w:rFonts w:ascii="黑体" w:eastAsia="黑体" w:hAnsi="ˎ̥" w:hint="eastAsia"/>
          <w:b/>
          <w:color w:val="000000"/>
          <w:sz w:val="32"/>
          <w:szCs w:val="32"/>
        </w:rPr>
      </w:pPr>
    </w:p>
    <w:p w14:paraId="654AEF76" w14:textId="77777777" w:rsidR="00B122F0" w:rsidRPr="0069623B" w:rsidRDefault="00B122F0" w:rsidP="00B122F0">
      <w:pPr>
        <w:ind w:right="600" w:firstLineChars="200" w:firstLine="640"/>
        <w:jc w:val="right"/>
        <w:rPr>
          <w:rFonts w:ascii="黑体" w:eastAsia="黑体" w:hAnsi="ˎ̥" w:hint="eastAsia"/>
          <w:b/>
          <w:color w:val="000000"/>
          <w:sz w:val="32"/>
          <w:szCs w:val="32"/>
        </w:rPr>
      </w:pPr>
      <w:ins w:id="13" w:author="杨磊" w:date="2017-05-23T08:38:00Z">
        <w:r>
          <w:rPr>
            <w:rFonts w:ascii="仿宋_GB2312" w:eastAsia="仿宋_GB2312" w:hint="eastAsia"/>
            <w:bCs/>
            <w:noProof/>
            <w:color w:val="000000"/>
            <w:sz w:val="32"/>
            <w:szCs w:val="32"/>
          </w:rPr>
          <w:pict w14:anchorId="26FC30CA">
            <v:shapetype id="_x0000_t201" coordsize="21600,21600" o:spt="201" path="m,l,21600r21600,l21600,xe">
              <v:stroke joinstyle="miter"/>
              <v:path shadowok="f" o:extrusionok="f" strokeok="f" fillok="f" o:connecttype="rect"/>
              <o:lock v:ext="edit" shapetype="t"/>
            </v:shapetype>
            <v:shape id="_x0000_s1026" type="#_x0000_t201" style="position:absolute;left:0;text-align:left;margin-left:267.85pt;margin-top:-56.9pt;width:113.75pt;height:113.75pt;z-index:251659264" stroked="f">
              <v:imagedata r:id="rId19" o:title=""/>
            </v:shape>
            <w:control r:id="rId20" w:name="CWordOLECtrl1" w:shapeid="_x0000_s1026"/>
          </w:pict>
        </w:r>
      </w:ins>
      <w:r w:rsidRPr="0069623B">
        <w:rPr>
          <w:rFonts w:ascii="仿宋_GB2312" w:eastAsia="仿宋_GB2312" w:hint="eastAsia"/>
          <w:bCs/>
          <w:color w:val="000000"/>
          <w:sz w:val="32"/>
          <w:szCs w:val="32"/>
        </w:rPr>
        <w:t>四川中医药高等专科学校</w:t>
      </w:r>
    </w:p>
    <w:p w14:paraId="06D175DC" w14:textId="77777777" w:rsidR="00B122F0" w:rsidRDefault="00B122F0" w:rsidP="00B122F0">
      <w:pPr>
        <w:rPr>
          <w:rFonts w:ascii="仿宋_GB2312" w:eastAsia="仿宋_GB2312" w:hAnsi="ˎ̥" w:hint="eastAsia"/>
          <w:color w:val="000000"/>
          <w:sz w:val="32"/>
          <w:szCs w:val="32"/>
        </w:rPr>
      </w:pPr>
      <w:r w:rsidRPr="0069623B">
        <w:rPr>
          <w:rFonts w:ascii="黑体" w:eastAsia="黑体" w:hAnsi="ˎ̥" w:hint="eastAsia"/>
          <w:b/>
          <w:color w:val="000000"/>
          <w:sz w:val="32"/>
          <w:szCs w:val="32"/>
        </w:rPr>
        <w:lastRenderedPageBreak/>
        <w:t xml:space="preserve">                              </w:t>
      </w:r>
      <w:r>
        <w:rPr>
          <w:rFonts w:ascii="黑体" w:eastAsia="黑体" w:hAnsi="ˎ̥" w:hint="eastAsia"/>
          <w:b/>
          <w:color w:val="000000"/>
          <w:sz w:val="32"/>
          <w:szCs w:val="32"/>
        </w:rPr>
        <w:t xml:space="preserve">    </w:t>
      </w:r>
      <w:r w:rsidRPr="0069623B">
        <w:rPr>
          <w:rFonts w:ascii="仿宋_GB2312" w:eastAsia="仿宋_GB2312" w:hAnsi="ˎ̥" w:hint="eastAsia"/>
          <w:color w:val="000000"/>
          <w:sz w:val="32"/>
          <w:szCs w:val="32"/>
        </w:rPr>
        <w:t>2017年</w:t>
      </w:r>
      <w:r>
        <w:rPr>
          <w:rFonts w:ascii="仿宋_GB2312" w:eastAsia="仿宋_GB2312" w:hAnsi="ˎ̥" w:hint="eastAsia"/>
          <w:color w:val="000000"/>
          <w:sz w:val="32"/>
          <w:szCs w:val="32"/>
        </w:rPr>
        <w:t>5</w:t>
      </w:r>
      <w:r w:rsidRPr="0069623B">
        <w:rPr>
          <w:rFonts w:ascii="仿宋_GB2312" w:eastAsia="仿宋_GB2312" w:hAnsi="ˎ̥" w:hint="eastAsia"/>
          <w:color w:val="000000"/>
          <w:sz w:val="32"/>
          <w:szCs w:val="32"/>
        </w:rPr>
        <w:t>月</w:t>
      </w:r>
      <w:r>
        <w:rPr>
          <w:rFonts w:ascii="仿宋_GB2312" w:eastAsia="仿宋_GB2312" w:hAnsi="ˎ̥" w:hint="eastAsia"/>
          <w:color w:val="000000"/>
          <w:sz w:val="32"/>
          <w:szCs w:val="32"/>
        </w:rPr>
        <w:t>18</w:t>
      </w:r>
      <w:r w:rsidRPr="0069623B">
        <w:rPr>
          <w:rFonts w:ascii="仿宋_GB2312" w:eastAsia="仿宋_GB2312" w:hAnsi="ˎ̥" w:hint="eastAsia"/>
          <w:color w:val="000000"/>
          <w:sz w:val="32"/>
          <w:szCs w:val="32"/>
        </w:rPr>
        <w:t>日</w:t>
      </w:r>
    </w:p>
    <w:p w14:paraId="2CA3334B" w14:textId="77777777" w:rsidR="00B122F0" w:rsidRDefault="00B122F0" w:rsidP="00B122F0">
      <w:pPr>
        <w:rPr>
          <w:rFonts w:ascii="仿宋_GB2312" w:eastAsia="仿宋_GB2312" w:hAnsi="ˎ̥" w:hint="eastAsia"/>
          <w:color w:val="000000"/>
          <w:sz w:val="32"/>
          <w:szCs w:val="32"/>
        </w:rPr>
      </w:pPr>
    </w:p>
    <w:p w14:paraId="0BF38AD5" w14:textId="77777777" w:rsidR="00B122F0" w:rsidRDefault="00B122F0" w:rsidP="00B122F0">
      <w:pPr>
        <w:rPr>
          <w:rFonts w:ascii="仿宋_GB2312" w:eastAsia="仿宋_GB2312" w:hAnsi="ˎ̥" w:hint="eastAsia"/>
          <w:color w:val="000000"/>
          <w:sz w:val="32"/>
          <w:szCs w:val="32"/>
        </w:rPr>
      </w:pPr>
    </w:p>
    <w:p w14:paraId="1921C4E7" w14:textId="77777777" w:rsidR="00B122F0" w:rsidRDefault="00B122F0" w:rsidP="00B122F0">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4"/>
      </w:tblGrid>
      <w:tr w:rsidR="00B122F0" w:rsidRPr="00886839" w14:paraId="69F5FDEB" w14:textId="77777777" w:rsidTr="003A742A">
        <w:tblPrEx>
          <w:tblCellMar>
            <w:top w:w="0" w:type="dxa"/>
            <w:bottom w:w="0" w:type="dxa"/>
          </w:tblCellMar>
        </w:tblPrEx>
        <w:trPr>
          <w:trHeight w:val="780"/>
        </w:trPr>
        <w:tc>
          <w:tcPr>
            <w:tcW w:w="9108" w:type="dxa"/>
            <w:tcBorders>
              <w:top w:val="single" w:sz="12" w:space="0" w:color="auto"/>
              <w:left w:val="nil"/>
              <w:bottom w:val="single" w:sz="12" w:space="0" w:color="auto"/>
              <w:right w:val="nil"/>
            </w:tcBorders>
          </w:tcPr>
          <w:p w14:paraId="3F8B9C3F" w14:textId="77777777" w:rsidR="00B122F0" w:rsidRPr="00886839" w:rsidRDefault="00B122F0" w:rsidP="003A742A">
            <w:pPr>
              <w:spacing w:line="680" w:lineRule="exact"/>
              <w:ind w:left="105"/>
              <w:rPr>
                <w:rFonts w:ascii="仿宋_GB2312" w:eastAsia="仿宋_GB2312" w:hAnsi="仿宋" w:hint="eastAsia"/>
                <w:sz w:val="32"/>
                <w:szCs w:val="32"/>
              </w:rPr>
            </w:pPr>
            <w:r w:rsidRPr="00886839">
              <w:rPr>
                <w:rFonts w:ascii="仿宋_GB2312" w:eastAsia="仿宋_GB2312" w:hAnsi="仿宋" w:hint="eastAsia"/>
                <w:sz w:val="32"/>
                <w:szCs w:val="32"/>
              </w:rPr>
              <w:t>四川中医药高等专科学校办公室</w:t>
            </w:r>
            <w:r>
              <w:rPr>
                <w:rFonts w:ascii="仿宋_GB2312" w:eastAsia="仿宋_GB2312" w:hAnsi="仿宋" w:hint="eastAsia"/>
                <w:sz w:val="32"/>
                <w:szCs w:val="32"/>
              </w:rPr>
              <w:t xml:space="preserve">      </w:t>
            </w:r>
            <w:r w:rsidRPr="00886839">
              <w:rPr>
                <w:rFonts w:ascii="仿宋_GB2312" w:eastAsia="仿宋_GB2312" w:hAnsi="仿宋" w:hint="eastAsia"/>
                <w:sz w:val="32"/>
                <w:szCs w:val="32"/>
              </w:rPr>
              <w:t>201</w:t>
            </w:r>
            <w:r>
              <w:rPr>
                <w:rFonts w:ascii="仿宋_GB2312" w:eastAsia="仿宋_GB2312" w:hAnsi="仿宋" w:hint="eastAsia"/>
                <w:sz w:val="32"/>
                <w:szCs w:val="32"/>
              </w:rPr>
              <w:t>7</w:t>
            </w:r>
            <w:r w:rsidRPr="00886839">
              <w:rPr>
                <w:rFonts w:ascii="仿宋_GB2312" w:eastAsia="仿宋_GB2312" w:hAnsi="仿宋" w:hint="eastAsia"/>
                <w:sz w:val="32"/>
                <w:szCs w:val="32"/>
              </w:rPr>
              <w:t>年</w:t>
            </w:r>
            <w:r>
              <w:rPr>
                <w:rFonts w:ascii="仿宋_GB2312" w:eastAsia="仿宋_GB2312" w:hAnsi="仿宋" w:hint="eastAsia"/>
                <w:sz w:val="32"/>
                <w:szCs w:val="32"/>
              </w:rPr>
              <w:t>5</w:t>
            </w:r>
            <w:r w:rsidRPr="00886839">
              <w:rPr>
                <w:rFonts w:ascii="仿宋_GB2312" w:eastAsia="仿宋_GB2312" w:hAnsi="仿宋" w:hint="eastAsia"/>
                <w:sz w:val="32"/>
                <w:szCs w:val="32"/>
              </w:rPr>
              <w:t>月</w:t>
            </w:r>
            <w:r>
              <w:rPr>
                <w:rFonts w:ascii="仿宋_GB2312" w:eastAsia="仿宋_GB2312" w:hAnsi="仿宋" w:hint="eastAsia"/>
                <w:sz w:val="32"/>
                <w:szCs w:val="32"/>
              </w:rPr>
              <w:t>18</w:t>
            </w:r>
            <w:r w:rsidRPr="00886839">
              <w:rPr>
                <w:rFonts w:ascii="仿宋_GB2312" w:eastAsia="仿宋_GB2312" w:hAnsi="仿宋" w:hint="eastAsia"/>
                <w:sz w:val="32"/>
                <w:szCs w:val="32"/>
              </w:rPr>
              <w:t>日印发</w:t>
            </w:r>
          </w:p>
        </w:tc>
      </w:tr>
    </w:tbl>
    <w:p w14:paraId="1D1B02D4" w14:textId="77777777" w:rsidR="00B122F0" w:rsidRDefault="00B122F0" w:rsidP="00B122F0">
      <w:pPr>
        <w:rPr>
          <w:rFonts w:hint="eastAsia"/>
        </w:rPr>
      </w:pPr>
    </w:p>
    <w:p w14:paraId="0A992219" w14:textId="77777777" w:rsidR="00B122F0" w:rsidRDefault="00B122F0" w:rsidP="00B122F0">
      <w:pPr>
        <w:rPr>
          <w:rFonts w:ascii="仿宋_GB2312" w:eastAsia="仿宋_GB2312" w:hAnsi="ˎ̥"/>
          <w:color w:val="000000"/>
          <w:sz w:val="32"/>
          <w:szCs w:val="32"/>
        </w:rPr>
      </w:pPr>
    </w:p>
    <w:p w14:paraId="20435147" w14:textId="77777777" w:rsidR="00B122F0" w:rsidRDefault="00B122F0" w:rsidP="00B122F0">
      <w:pPr>
        <w:rPr>
          <w:rFonts w:ascii="仿宋_GB2312" w:eastAsia="仿宋_GB2312" w:hAnsi="ˎ̥"/>
          <w:color w:val="000000"/>
          <w:sz w:val="32"/>
          <w:szCs w:val="32"/>
        </w:rPr>
      </w:pPr>
    </w:p>
    <w:p w14:paraId="30484C6B" w14:textId="024D9277" w:rsidR="00B122F0" w:rsidRPr="0069623B" w:rsidRDefault="00B122F0" w:rsidP="00B122F0">
      <w:pPr>
        <w:rPr>
          <w:rFonts w:ascii="仿宋_GB2312" w:eastAsia="仿宋_GB2312" w:hAnsi="ˎ̥" w:hint="eastAsia"/>
          <w:color w:val="000000"/>
          <w:sz w:val="32"/>
          <w:szCs w:val="32"/>
        </w:rPr>
        <w:sectPr w:rsidR="00B122F0" w:rsidRPr="0069623B" w:rsidSect="00B122F0">
          <w:pgSz w:w="11906" w:h="16838"/>
          <w:pgMar w:top="1440" w:right="1418" w:bottom="1134" w:left="1474" w:header="851" w:footer="992" w:gutter="0"/>
          <w:cols w:space="425"/>
          <w:docGrid w:type="lines" w:linePitch="312"/>
        </w:sectPr>
      </w:pPr>
      <w:r>
        <w:rPr>
          <w:rFonts w:hint="eastAsia"/>
          <w:noProof/>
        </w:rPr>
        <w:lastRenderedPageBreak/>
        <w:drawing>
          <wp:inline distT="0" distB="0" distL="0" distR="0" wp14:anchorId="24BFE230" wp14:editId="0D7A5EC4">
            <wp:extent cx="5723890" cy="8599805"/>
            <wp:effectExtent l="0" t="0" r="0" b="0"/>
            <wp:docPr id="17573764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8599805"/>
                    </a:xfrm>
                    <a:prstGeom prst="rect">
                      <a:avLst/>
                    </a:prstGeom>
                    <a:noFill/>
                    <a:ln>
                      <a:noFill/>
                    </a:ln>
                  </pic:spPr>
                </pic:pic>
              </a:graphicData>
            </a:graphic>
          </wp:inline>
        </w:drawing>
      </w:r>
    </w:p>
    <w:p w14:paraId="60A870B2" w14:textId="77777777" w:rsidR="00B122F0" w:rsidRPr="0069623B" w:rsidRDefault="00B122F0" w:rsidP="00B122F0">
      <w:pPr>
        <w:jc w:val="center"/>
        <w:rPr>
          <w:rFonts w:ascii="宋体" w:hAnsi="宋体" w:hint="eastAsia"/>
          <w:b/>
          <w:color w:val="000000"/>
          <w:sz w:val="44"/>
          <w:szCs w:val="44"/>
        </w:rPr>
      </w:pPr>
      <w:r w:rsidRPr="0069623B">
        <w:rPr>
          <w:rFonts w:ascii="宋体" w:hAnsi="宋体" w:hint="eastAsia"/>
          <w:b/>
          <w:color w:val="000000"/>
          <w:sz w:val="44"/>
          <w:szCs w:val="44"/>
        </w:rPr>
        <w:lastRenderedPageBreak/>
        <w:t>四川中医药高等专科学校</w:t>
      </w:r>
    </w:p>
    <w:p w14:paraId="38F855F9" w14:textId="77777777" w:rsidR="00B122F0" w:rsidRPr="0069623B" w:rsidRDefault="00B122F0" w:rsidP="00B122F0">
      <w:pPr>
        <w:jc w:val="center"/>
        <w:rPr>
          <w:rFonts w:ascii="宋体" w:hAnsi="宋体" w:hint="eastAsia"/>
          <w:b/>
          <w:color w:val="000000"/>
          <w:sz w:val="44"/>
          <w:szCs w:val="44"/>
        </w:rPr>
      </w:pPr>
      <w:r w:rsidRPr="0069623B">
        <w:rPr>
          <w:rFonts w:ascii="宋体" w:hAnsi="宋体" w:hint="eastAsia"/>
          <w:b/>
          <w:color w:val="000000"/>
          <w:sz w:val="44"/>
          <w:szCs w:val="44"/>
        </w:rPr>
        <w:t>学生赴港澳台交流学习管理办法（试行）</w:t>
      </w:r>
    </w:p>
    <w:p w14:paraId="2A070E38" w14:textId="77777777" w:rsidR="00B122F0" w:rsidRPr="0069623B" w:rsidRDefault="00B122F0" w:rsidP="00B122F0">
      <w:pPr>
        <w:rPr>
          <w:rFonts w:ascii="宋体" w:hAnsi="宋体" w:hint="eastAsia"/>
          <w:b/>
          <w:color w:val="000000"/>
          <w:sz w:val="44"/>
          <w:szCs w:val="44"/>
        </w:rPr>
      </w:pPr>
    </w:p>
    <w:p w14:paraId="6BB94F3C" w14:textId="77777777" w:rsidR="00B122F0" w:rsidRPr="0069623B" w:rsidRDefault="00B122F0" w:rsidP="00B122F0">
      <w:pPr>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第一章  总</w:t>
      </w:r>
      <w:proofErr w:type="gramEnd"/>
      <w:r w:rsidRPr="0069623B">
        <w:rPr>
          <w:rFonts w:ascii="仿宋_GB2312" w:eastAsia="仿宋_GB2312" w:hint="eastAsia"/>
          <w:color w:val="000000"/>
          <w:sz w:val="32"/>
          <w:szCs w:val="32"/>
        </w:rPr>
        <w:t xml:space="preserve">  则</w:t>
      </w:r>
    </w:p>
    <w:p w14:paraId="3F21A948"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第一条  为促进我校与香港特别行政区</w:t>
      </w:r>
      <w:proofErr w:type="gramEnd"/>
      <w:r w:rsidRPr="0069623B">
        <w:rPr>
          <w:rFonts w:ascii="仿宋_GB2312" w:eastAsia="仿宋_GB2312" w:hint="eastAsia"/>
          <w:color w:val="000000"/>
          <w:sz w:val="32"/>
          <w:szCs w:val="32"/>
        </w:rPr>
        <w:t>、澳门特别行政区以及台湾地区（以下简称港澳台）相关学校的交流与合作，扩展学生视野，促进学校专业建设，学校与港澳台地区的大学合作开展了交流学习项目。</w:t>
      </w:r>
    </w:p>
    <w:p w14:paraId="09680BFF"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第二条  为了保证合作项目有序开展</w:t>
      </w:r>
      <w:proofErr w:type="gramEnd"/>
      <w:r w:rsidRPr="0069623B">
        <w:rPr>
          <w:rFonts w:ascii="仿宋_GB2312" w:eastAsia="仿宋_GB2312" w:hint="eastAsia"/>
          <w:color w:val="000000"/>
          <w:sz w:val="32"/>
          <w:szCs w:val="32"/>
        </w:rPr>
        <w:t>，进一步规范赴港澳台交流学生的管理，特制定本办法。</w:t>
      </w:r>
    </w:p>
    <w:p w14:paraId="77A0EB22" w14:textId="77777777" w:rsidR="00B122F0" w:rsidRPr="0069623B" w:rsidRDefault="00B122F0" w:rsidP="00B122F0">
      <w:pPr>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第二章  项目管理</w:t>
      </w:r>
      <w:proofErr w:type="gramEnd"/>
    </w:p>
    <w:p w14:paraId="73696BB6"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第三条  对于交流学习项目</w:t>
      </w:r>
      <w:proofErr w:type="gramEnd"/>
      <w:r w:rsidRPr="0069623B">
        <w:rPr>
          <w:rFonts w:ascii="仿宋_GB2312" w:eastAsia="仿宋_GB2312" w:hint="eastAsia"/>
          <w:color w:val="000000"/>
          <w:sz w:val="32"/>
          <w:szCs w:val="32"/>
        </w:rPr>
        <w:t>，学生所赴交流学校应是与学校签订了交换生协议的港澳台大学。原则上学生在港澳台大学所修课程应与我校专业培养计划规定的课程内容相近。</w:t>
      </w:r>
    </w:p>
    <w:p w14:paraId="2E5628C5"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第四条  凡涉及出境交流学习项目</w:t>
      </w:r>
      <w:proofErr w:type="gramEnd"/>
      <w:r w:rsidRPr="0069623B">
        <w:rPr>
          <w:rFonts w:ascii="仿宋_GB2312" w:eastAsia="仿宋_GB2312" w:hint="eastAsia"/>
          <w:color w:val="000000"/>
          <w:sz w:val="32"/>
          <w:szCs w:val="32"/>
        </w:rPr>
        <w:t>，各系应组织学生填写《四川中医药高等专科学校学生出国（境）留学研修申请表》（附件1）、《四川中医药高等专科学校学生自费出国（境）留学责任书》（附件2）一式三份由港澳台事务办公室（与科技外事处合署办公）、教务处及所在系留存备</w:t>
      </w:r>
      <w:r w:rsidRPr="0069623B">
        <w:rPr>
          <w:rFonts w:ascii="仿宋_GB2312" w:eastAsia="仿宋_GB2312" w:hint="eastAsia"/>
          <w:color w:val="000000"/>
          <w:sz w:val="32"/>
          <w:szCs w:val="32"/>
        </w:rPr>
        <w:lastRenderedPageBreak/>
        <w:t>案。凡未备案的项目，不予进行相关学籍处理。</w:t>
      </w:r>
    </w:p>
    <w:p w14:paraId="3A66C696" w14:textId="77777777" w:rsidR="00B122F0" w:rsidRPr="0069623B" w:rsidRDefault="00B122F0" w:rsidP="00B122F0">
      <w:pPr>
        <w:ind w:firstLineChars="200" w:firstLine="640"/>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第三章  交流学生的选拔</w:t>
      </w:r>
      <w:proofErr w:type="gramEnd"/>
    </w:p>
    <w:p w14:paraId="13DD4B1A"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第五条  赴港澳台交流学生的选拔坚持信息公开</w:t>
      </w:r>
      <w:proofErr w:type="gramEnd"/>
      <w:r w:rsidRPr="0069623B">
        <w:rPr>
          <w:rFonts w:ascii="仿宋_GB2312" w:eastAsia="仿宋_GB2312" w:hint="eastAsia"/>
          <w:color w:val="000000"/>
          <w:sz w:val="32"/>
          <w:szCs w:val="32"/>
        </w:rPr>
        <w:t>、自愿报名、择优选拔的原则。</w:t>
      </w:r>
    </w:p>
    <w:p w14:paraId="2B96D96C"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第六条  根据学校对外交流合作协议的内容</w:t>
      </w:r>
      <w:proofErr w:type="gramEnd"/>
      <w:r w:rsidRPr="0069623B">
        <w:rPr>
          <w:rFonts w:ascii="仿宋_GB2312" w:eastAsia="仿宋_GB2312" w:hint="eastAsia"/>
          <w:color w:val="000000"/>
          <w:sz w:val="32"/>
          <w:szCs w:val="32"/>
        </w:rPr>
        <w:t>，港澳台事务办公室和相关系及时发布本年度派出交流生的名额、相关要求、申请时间及程序等信息。</w:t>
      </w:r>
    </w:p>
    <w:p w14:paraId="551FC7D2"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第七条  申请参加赴港澳台交流的学生应为学校在籍学生</w:t>
      </w:r>
      <w:proofErr w:type="gramEnd"/>
      <w:r w:rsidRPr="0069623B">
        <w:rPr>
          <w:rFonts w:ascii="仿宋_GB2312" w:eastAsia="仿宋_GB2312" w:hint="eastAsia"/>
          <w:color w:val="000000"/>
          <w:sz w:val="32"/>
          <w:szCs w:val="32"/>
        </w:rPr>
        <w:t>，须符合以下基本</w:t>
      </w:r>
      <w:proofErr w:type="gramStart"/>
      <w:r w:rsidRPr="0069623B">
        <w:rPr>
          <w:rFonts w:ascii="仿宋_GB2312" w:eastAsia="仿宋_GB2312" w:hint="eastAsia"/>
          <w:color w:val="000000"/>
          <w:sz w:val="32"/>
          <w:szCs w:val="32"/>
        </w:rPr>
        <w:t>条件:</w:t>
      </w:r>
      <w:proofErr w:type="gramEnd"/>
    </w:p>
    <w:p w14:paraId="3F4196FC"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（一） 热爱祖国，品德优良；</w:t>
      </w:r>
    </w:p>
    <w:p w14:paraId="524A1744"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（二） 学习成绩优良；</w:t>
      </w:r>
    </w:p>
    <w:p w14:paraId="7F6B5DBF"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（三） 较强的英语听说读写能力；</w:t>
      </w:r>
    </w:p>
    <w:p w14:paraId="54F8649E"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（四） 身体健康，能圆满完成境外学习任务。</w:t>
      </w:r>
    </w:p>
    <w:p w14:paraId="5838E188"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第八条 因具体交流项目要求不同，凡满足基本条件的学生，同时还须满足具体交流项目的要求，并以具体项目要求为准。</w:t>
      </w:r>
    </w:p>
    <w:p w14:paraId="1930F9F9"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第九条 遴选程序</w:t>
      </w:r>
    </w:p>
    <w:p w14:paraId="06F27796"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（一） 凡符合上述条件的学生根据学校公布的信息，填写《四川中医药高等专科学校学生出国（境）留学研修</w:t>
      </w:r>
      <w:r w:rsidRPr="0069623B">
        <w:rPr>
          <w:rFonts w:ascii="仿宋_GB2312" w:eastAsia="仿宋_GB2312" w:hint="eastAsia"/>
          <w:color w:val="000000"/>
          <w:sz w:val="32"/>
          <w:szCs w:val="32"/>
        </w:rPr>
        <w:lastRenderedPageBreak/>
        <w:t>申请表》，交所在系办公室；</w:t>
      </w:r>
    </w:p>
    <w:p w14:paraId="1EE27CD4"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（二） 各系根据具体项目选拔条件以及学生的综合能力表现进行初选、公示，并向学校推荐；</w:t>
      </w:r>
    </w:p>
    <w:p w14:paraId="71DB817E"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第十条 出国（境）交流学生人选确定后，须向教务处、港澳台事务办公室和相关系提交《四川中医药高等专科学校学生出国（境）留学研修申请表》、《四川中医药高等专科学校学生自费出国（境）留学责任书》备案，由港澳台事务办公室负责做好派遣指导工作。</w:t>
      </w:r>
    </w:p>
    <w:p w14:paraId="0D03AC9F" w14:textId="77777777" w:rsidR="00B122F0" w:rsidRPr="0069623B" w:rsidRDefault="00B122F0" w:rsidP="00B122F0">
      <w:pPr>
        <w:ind w:firstLineChars="200" w:firstLine="640"/>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第四章  课程认定与学分抵冲</w:t>
      </w:r>
      <w:proofErr w:type="gramEnd"/>
    </w:p>
    <w:p w14:paraId="61020E53"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第十一条 学生赴交流学校前，由所在系专业负责人指导其确定在交流学校拟选修课程，填写《四川中医药高等专科学校学生出国（境）交流学习课程选修计划及学分冲抵表》（附件3）报教务处备案。学生修完相应课程回校后，经专业负责人认可，系主任审核批准，可冲抵其所在专业培养计划中相应课程的成绩和学分，多修的课程不能冲抵必修课学分的，可冲抵选修课学分。</w:t>
      </w:r>
    </w:p>
    <w:p w14:paraId="26EC79B2"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第十二条 因交流学校的课程设置与我校存在一定的差异，对培养计划中不能冲抵的课程按以下办法处理：</w:t>
      </w:r>
    </w:p>
    <w:p w14:paraId="59055896"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（一） 学生回校后，可随下届学生继续修读该课程；</w:t>
      </w:r>
    </w:p>
    <w:p w14:paraId="3D2451CD"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（二） 学生在赴交流学校前可选择3门以内课程，并</w:t>
      </w:r>
      <w:r w:rsidRPr="0069623B">
        <w:rPr>
          <w:rFonts w:ascii="仿宋_GB2312" w:eastAsia="仿宋_GB2312" w:hint="eastAsia"/>
          <w:color w:val="000000"/>
          <w:sz w:val="32"/>
          <w:szCs w:val="32"/>
        </w:rPr>
        <w:lastRenderedPageBreak/>
        <w:t>向主讲教师申请免听，回校后参加该课程的期末考试，若不能及时参加期末考试，可申请缓考。</w:t>
      </w:r>
    </w:p>
    <w:p w14:paraId="3563011C" w14:textId="77777777" w:rsidR="00B122F0" w:rsidRPr="0069623B" w:rsidRDefault="00B122F0" w:rsidP="00B122F0">
      <w:pPr>
        <w:ind w:firstLineChars="200" w:firstLine="640"/>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第五章  学生管理</w:t>
      </w:r>
      <w:proofErr w:type="gramEnd"/>
    </w:p>
    <w:p w14:paraId="322E6EA2"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第十三条  按协议要求到港澳台大学学习一个学期及以上的学生</w:t>
      </w:r>
      <w:proofErr w:type="gramEnd"/>
      <w:r w:rsidRPr="0069623B">
        <w:rPr>
          <w:rFonts w:ascii="仿宋_GB2312" w:eastAsia="仿宋_GB2312" w:hint="eastAsia"/>
          <w:color w:val="000000"/>
          <w:sz w:val="32"/>
          <w:szCs w:val="32"/>
        </w:rPr>
        <w:t>，在出境前应完成当前学期全部课程的期终考试。</w:t>
      </w:r>
    </w:p>
    <w:p w14:paraId="3A570010"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第十四条 学生在出境前，应到系、港澳台事务办公室和教务处办理出境审批手续。学生在交流学校学习期间，保留原学籍。</w:t>
      </w:r>
    </w:p>
    <w:p w14:paraId="36AA3D08"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第十五条 学生在交流项目期满后，应按期返回学校，到所在系、教务处办理报到、注册等相关手续，并向系、教务处及港澳台事务办公室提交总结报告。逾期一个月不办理回校学习手续者，作自动退学处理。</w:t>
      </w:r>
    </w:p>
    <w:p w14:paraId="3BF41FDE"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第十六条 对于录取后无客观原因而放弃出境交流的学生，一年内不能参加学校其他出国（境）交流项目。</w:t>
      </w:r>
    </w:p>
    <w:p w14:paraId="1F7757D3"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第十七条 出境交流学生因故需中途终止合作交流项目的学习，应向双方学校提出申请，经批准后方可停止学习，返回学校。按照学校专业培养计划的规定，完成所有未完成课程的学习。</w:t>
      </w:r>
    </w:p>
    <w:p w14:paraId="4070FAC4" w14:textId="77777777" w:rsidR="00B122F0" w:rsidRPr="0069623B" w:rsidRDefault="00B122F0" w:rsidP="00B122F0">
      <w:pPr>
        <w:ind w:firstLineChars="200" w:firstLine="640"/>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第十八条  赴港澳台交流学生在交流学习期间</w:t>
      </w:r>
      <w:proofErr w:type="gramEnd"/>
      <w:r w:rsidRPr="0069623B">
        <w:rPr>
          <w:rFonts w:ascii="仿宋_GB2312" w:eastAsia="仿宋_GB2312" w:hint="eastAsia"/>
          <w:color w:val="000000"/>
          <w:sz w:val="32"/>
          <w:szCs w:val="32"/>
        </w:rPr>
        <w:t>，应遵</w:t>
      </w:r>
      <w:r w:rsidRPr="0069623B">
        <w:rPr>
          <w:rFonts w:ascii="仿宋_GB2312" w:eastAsia="仿宋_GB2312" w:hint="eastAsia"/>
          <w:color w:val="000000"/>
          <w:sz w:val="32"/>
          <w:szCs w:val="32"/>
        </w:rPr>
        <w:lastRenderedPageBreak/>
        <w:t>守当地的法律法规和交流学校的管理规章制度，尊重当地的风俗习惯和宗教信仰；遵守外事纪律，不做任何有损国家尊严的事情；应定期向所在系辅导员和相关领导提交研修情况报告。</w:t>
      </w:r>
    </w:p>
    <w:p w14:paraId="4951051F" w14:textId="77777777" w:rsidR="00B122F0" w:rsidRPr="0069623B" w:rsidRDefault="00B122F0" w:rsidP="00B122F0">
      <w:pPr>
        <w:ind w:firstLineChars="200" w:firstLine="640"/>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第六章  相关费用</w:t>
      </w:r>
      <w:proofErr w:type="gramEnd"/>
    </w:p>
    <w:p w14:paraId="443E60E2"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第十九条 赴港澳台交流学生在交流期间仍需按原所在年级的学费标准向我校缴纳学费。</w:t>
      </w:r>
    </w:p>
    <w:p w14:paraId="2817AA26"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第二十条 赴港澳台交流学生在交流期间的往返旅费、生活费、医疗及意外伤害保险费及交流学校指定必须缴纳的费用等一律由学生自理。</w:t>
      </w:r>
    </w:p>
    <w:p w14:paraId="2EE74ACC"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第二十一条 在交流期间，交流学校提供的资助津贴、奖学金或相关机构提供的经济资助由赴港澳台交流学生自主支配。</w:t>
      </w:r>
    </w:p>
    <w:p w14:paraId="7A2D4986" w14:textId="77777777" w:rsidR="00B122F0" w:rsidRPr="0069623B" w:rsidRDefault="00B122F0" w:rsidP="00B122F0">
      <w:pPr>
        <w:ind w:firstLineChars="200" w:firstLine="640"/>
        <w:jc w:val="center"/>
        <w:rPr>
          <w:rFonts w:ascii="仿宋_GB2312" w:eastAsia="仿宋_GB2312" w:hint="eastAsia"/>
          <w:color w:val="000000"/>
          <w:sz w:val="32"/>
          <w:szCs w:val="32"/>
        </w:rPr>
      </w:pPr>
      <w:proofErr w:type="gramStart"/>
      <w:r w:rsidRPr="0069623B">
        <w:rPr>
          <w:rFonts w:ascii="仿宋_GB2312" w:eastAsia="仿宋_GB2312" w:hint="eastAsia"/>
          <w:color w:val="000000"/>
          <w:sz w:val="32"/>
          <w:szCs w:val="32"/>
        </w:rPr>
        <w:t>第七章  附</w:t>
      </w:r>
      <w:proofErr w:type="gramEnd"/>
      <w:r w:rsidRPr="0069623B">
        <w:rPr>
          <w:rFonts w:ascii="仿宋_GB2312" w:eastAsia="仿宋_GB2312" w:hint="eastAsia"/>
          <w:color w:val="000000"/>
          <w:sz w:val="32"/>
          <w:szCs w:val="32"/>
        </w:rPr>
        <w:t xml:space="preserve">  则</w:t>
      </w:r>
    </w:p>
    <w:p w14:paraId="366A9C95"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第二十二条 学生赴国外交流学习管理参照此办法。</w:t>
      </w:r>
    </w:p>
    <w:p w14:paraId="3305C032"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第二十三条 本管理规定自印发之日起施行。本管理规定由港澳台事务办公室负责解释。</w:t>
      </w:r>
    </w:p>
    <w:p w14:paraId="7EAAFD40"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附件：</w:t>
      </w:r>
    </w:p>
    <w:p w14:paraId="00C27E35"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1. 四川中医药高等专科学校学生出国（境）留学研修申请表；</w:t>
      </w:r>
    </w:p>
    <w:p w14:paraId="407077C4"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lastRenderedPageBreak/>
        <w:t>2. 四川中医药高等专科学校学生自费出国（境）留学责任书；</w:t>
      </w:r>
    </w:p>
    <w:p w14:paraId="35AF831B" w14:textId="77777777" w:rsidR="00B122F0" w:rsidRPr="0069623B" w:rsidRDefault="00B122F0" w:rsidP="00B122F0">
      <w:pPr>
        <w:ind w:firstLineChars="200" w:firstLine="640"/>
        <w:rPr>
          <w:rFonts w:ascii="仿宋_GB2312" w:eastAsia="仿宋_GB2312" w:hint="eastAsia"/>
          <w:color w:val="000000"/>
          <w:sz w:val="32"/>
          <w:szCs w:val="32"/>
        </w:rPr>
      </w:pPr>
      <w:r w:rsidRPr="0069623B">
        <w:rPr>
          <w:rFonts w:ascii="仿宋_GB2312" w:eastAsia="仿宋_GB2312" w:hint="eastAsia"/>
          <w:color w:val="000000"/>
          <w:sz w:val="32"/>
          <w:szCs w:val="32"/>
        </w:rPr>
        <w:t>3. 课程选修计划及学分冲抵表。</w:t>
      </w:r>
    </w:p>
    <w:p w14:paraId="29456D24" w14:textId="77777777" w:rsidR="00B122F0" w:rsidRPr="006001B0" w:rsidRDefault="00B122F0" w:rsidP="00B122F0">
      <w:pPr>
        <w:rPr>
          <w:rFonts w:ascii="仿宋_GB2312" w:eastAsia="仿宋_GB2312" w:hint="eastAsia"/>
          <w:color w:val="000000"/>
          <w:sz w:val="32"/>
          <w:szCs w:val="32"/>
          <w:rPrChange w:id="14" w:author="杨磊" w:date="2017-04-24T08:41:00Z">
            <w:rPr>
              <w:rFonts w:hint="eastAsia"/>
            </w:rPr>
          </w:rPrChange>
        </w:rPr>
      </w:pPr>
    </w:p>
    <w:p w14:paraId="0F6E0902" w14:textId="77777777" w:rsidR="00B122F0" w:rsidRPr="00B122F0" w:rsidRDefault="00B122F0" w:rsidP="00B122F0">
      <w:pPr>
        <w:spacing w:line="440" w:lineRule="exact"/>
        <w:rPr>
          <w:rFonts w:ascii="仿宋_GB2312" w:eastAsia="仿宋_GB2312" w:hAnsi="宋体" w:hint="eastAsia"/>
          <w:color w:val="000000"/>
          <w:sz w:val="24"/>
        </w:rPr>
      </w:pPr>
    </w:p>
    <w:p w14:paraId="0B5C4D26" w14:textId="77777777" w:rsidR="00B122F0" w:rsidRDefault="00B122F0" w:rsidP="00B122F0">
      <w:pPr>
        <w:spacing w:line="440" w:lineRule="exact"/>
        <w:ind w:left="602" w:hangingChars="250" w:hanging="602"/>
        <w:rPr>
          <w:rFonts w:ascii="仿宋_GB2312" w:eastAsia="仿宋_GB2312" w:hAnsi="宋体" w:hint="eastAsia"/>
          <w:b/>
          <w:color w:val="000000"/>
          <w:sz w:val="24"/>
        </w:rPr>
      </w:pPr>
    </w:p>
    <w:p w14:paraId="3CC7073F" w14:textId="77777777" w:rsidR="00B122F0" w:rsidRPr="00B122F0" w:rsidRDefault="00B122F0" w:rsidP="00B122F0">
      <w:pPr>
        <w:outlineLvl w:val="0"/>
        <w:rPr>
          <w:rFonts w:ascii="仿宋_GB2312" w:eastAsia="仿宋_GB2312" w:hAnsi="宋体"/>
          <w:color w:val="000000"/>
          <w:sz w:val="24"/>
        </w:rPr>
      </w:pPr>
      <w:bookmarkStart w:id="15" w:name="_Toc207809545"/>
      <w:r w:rsidRPr="00B122F0">
        <w:rPr>
          <w:rFonts w:ascii="仿宋_GB2312" w:eastAsia="仿宋_GB2312" w:hAnsi="宋体" w:hint="eastAsia"/>
          <w:color w:val="000000"/>
          <w:sz w:val="24"/>
        </w:rPr>
        <w:t>四川中医药高等专科学校教职工因公临时出国（境）办理流程</w:t>
      </w:r>
      <w:bookmarkEnd w:id="15"/>
    </w:p>
    <w:p w14:paraId="63803AE7" w14:textId="64B6A874" w:rsidR="00B122F0" w:rsidRDefault="00B122F0">
      <w:r>
        <w:rPr>
          <w:rFonts w:hint="eastAsia"/>
          <w:noProof/>
        </w:rPr>
        <w:lastRenderedPageBreak/>
        <w:drawing>
          <wp:inline distT="0" distB="0" distL="0" distR="0" wp14:anchorId="53603C63" wp14:editId="472783F7">
            <wp:extent cx="5274310" cy="7924165"/>
            <wp:effectExtent l="0" t="0" r="2540" b="635"/>
            <wp:docPr id="475068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924165"/>
                    </a:xfrm>
                    <a:prstGeom prst="rect">
                      <a:avLst/>
                    </a:prstGeom>
                    <a:noFill/>
                    <a:ln>
                      <a:noFill/>
                    </a:ln>
                  </pic:spPr>
                </pic:pic>
              </a:graphicData>
            </a:graphic>
          </wp:inline>
        </w:drawing>
      </w:r>
    </w:p>
    <w:p w14:paraId="0DB5C336" w14:textId="77777777" w:rsidR="00B122F0" w:rsidRDefault="00B122F0"/>
    <w:p w14:paraId="7AEE730F" w14:textId="77777777" w:rsidR="00B122F0" w:rsidRDefault="00B122F0"/>
    <w:p w14:paraId="7F178428" w14:textId="77777777" w:rsidR="00AB7F83" w:rsidRPr="00AB7F83" w:rsidRDefault="00AB7F83" w:rsidP="00AB7F83">
      <w:pPr>
        <w:outlineLvl w:val="0"/>
      </w:pPr>
      <w:bookmarkStart w:id="16" w:name="_Toc207809546"/>
      <w:r w:rsidRPr="00AB7F83">
        <w:rPr>
          <w:rFonts w:hint="eastAsia"/>
        </w:rPr>
        <w:lastRenderedPageBreak/>
        <w:t>四川中医药高等专科学校关于印发我校《信息公开实施办法》的通知</w:t>
      </w:r>
      <w:bookmarkEnd w:id="16"/>
    </w:p>
    <w:p w14:paraId="7C34B0AA" w14:textId="77777777" w:rsidR="00AB7F83" w:rsidRPr="00AB7F83" w:rsidRDefault="00AB7F83" w:rsidP="00B122F0"/>
    <w:p w14:paraId="35A8C425" w14:textId="7B8D70FE" w:rsidR="00B122F0" w:rsidRPr="00B122F0" w:rsidRDefault="00B122F0" w:rsidP="00B122F0">
      <w:r w:rsidRPr="00B122F0">
        <w:t>各部门、学院：经2022年第3次校长办公会审定通过，现印发《四川中医药高等专科学校信息公开实施办法》；请遵照执行。特此通知四川中医药高等专科学校2022年3月18日</w:t>
      </w:r>
    </w:p>
    <w:p w14:paraId="2679A2E0" w14:textId="77777777" w:rsidR="00B122F0" w:rsidRPr="00B122F0" w:rsidRDefault="00B122F0" w:rsidP="00B122F0">
      <w:r w:rsidRPr="00B122F0">
        <w:t>—2—第一章总则第一条为切实推进学校信息公开工作，提高学校工作的透明度，促进依法治校，充分发挥学校信息对公民、法人和其他组织的服务作用，根据《高等学校信息公开办法》（教育部令第29号，以下简称《办法》）以及上级有关要求，结合学校实际，特制定本办法。第二条本办法所称学校信息，是指学校在办学活动和提供社会公共服务过程中产生、制作或者获取，以一定形式记录、保存的信息，包括主动公开的信息、依申请公开的信息和依法不予公开的信息。第三条学校成立信息公开工作领导小组，校长任组长，分管信息公开工作的副校级领导任副组长，学校各部门（学院）负责人为成员，负责具体实施。第四条学校信息公开遵循公正、公平、便民的原则，凡公开的信息，不得危及国家安全、公共安全、经济安全、社会稳定以及学校安全和建设发展。</w:t>
      </w:r>
    </w:p>
    <w:p w14:paraId="236A2047" w14:textId="77777777" w:rsidR="00B122F0" w:rsidRPr="00B122F0" w:rsidRDefault="00B122F0" w:rsidP="00B122F0">
      <w:r w:rsidRPr="00B122F0">
        <w:t>—3—第五条若学校发现违反第四条所规定的虚假信息或者不完整信息，将视情节在职责范围内及时发布准确信息予以</w:t>
      </w:r>
      <w:proofErr w:type="gramStart"/>
      <w:r w:rsidRPr="00B122F0">
        <w:t>澄清,</w:t>
      </w:r>
      <w:proofErr w:type="gramEnd"/>
      <w:r w:rsidRPr="00B122F0">
        <w:t>责令其改正或追究其法律责任。第二章公开的内容第六条学校信息主动公开的范围：（一）学校名称、办学地点、办学性质、办学宗旨、办学层次、办学规模，内部管理体制、机构设置、学校领导等基本情况；（二）学校章程以及学校制定的各项规章制度；（三）学校发展规划和年度工作计划；（四）各层次、类型学历教育招生、考试与录取规定，学籍管理，学生申诉途径与处理程序；毕业生就业指导与服务情况等；（五）学科与专业设置，重点学科建设情况，课程与教学计划，实验室、仪器设备配置与图书藏量，教学与科研成果评选结果，国家组织的教学评估结果等；（六）学生奖学金、助学金、学费减免、助学贷款与勤工俭学的申请与管理规定等；（七）教师和其他专业技术人员数量、专业技术职务等级，岗位设置管理与聘用办法，教师争议解决办法等；（八）收费的项目、依据、标准与投诉方式；（九）财务、资产与财务管理制度，学校经费来源、年度经费预算决算方案，财政性资金、受捐赠财产的使用与管理情况，仪器设备、图书、药品等物资设备采购和重大基建工程的招投标；</w:t>
      </w:r>
    </w:p>
    <w:p w14:paraId="444783C6" w14:textId="77777777" w:rsidR="00AB7F83" w:rsidRPr="00AB7F83" w:rsidRDefault="00AB7F83" w:rsidP="00AB7F83">
      <w:r w:rsidRPr="00AB7F83">
        <w:t>（十）自然灾害等突发事件的应急处理预案、处置情况，涉及学校的重大事件的调查和处理情况；（十一）对外交流与中外合作办学情况，相关管理制度；（十二）法律、法规和规章规定需要公开的其他事项。第七条学校对下列信息不予公开：（一）涉及国家秘密的；（二）涉及商业秘密的；（三）涉及个人隐私的；（四）正在调查、讨论、审议、处理过程中的信息；（五）法律、法规和规章以及学校规定的不予公开的其他信息。其中第（二）项、第（三）项所列的信息，经权利人同意公开或者学校认为不公开可能对公共利益造成重大影响的，可以予以公开。第八条学校信息尚未确定是否属</w:t>
      </w:r>
      <w:r w:rsidRPr="00AB7F83">
        <w:lastRenderedPageBreak/>
        <w:t>于国家秘密范围的，须依照保密法律法规规定的期限和程序暂缓公开，待性质或密级确定后，再行决定。第三章公开的途径和要求第九条学校信息主动公开的途径和形式：（一）通过学校网站、校报校刊等校内媒体予以公开；（二）通过报刊、杂志、广播、电视等校外媒体予以公开；</w:t>
      </w:r>
    </w:p>
    <w:p w14:paraId="06972147" w14:textId="77777777" w:rsidR="00AB7F83" w:rsidRPr="00AB7F83" w:rsidRDefault="00AB7F83" w:rsidP="00AB7F83">
      <w:r w:rsidRPr="00AB7F83">
        <w:t>—5—（三）通过新闻发布会、年鉴、会议纪要或者简报等方式予以公开；（四）学校编制相关指南和目录置于学校有关机构的办公地点、档案馆、图书馆等便于公众及时获取学校信息的场所。第十条信息公开工作领导小组办公室设在行政办公室，是信息公开的工作机构，负责学校信息公开的日常工作，其主要职责包括：（一）具体承办学校信息公开事宜；（二）管理、协调、维护和更新学校公开的信息；（三）统一受理、协调处理、统一答复向学校提出的信息公开申请；（四）组织编制学校的信息公开指南、信息公开目录和信息公开工作年度报告；（五）协调对拟公开的学校信息进行保密审查；（六）组织学校信息公开工作的内部评议；（七）推进学校的信息公开工作；（八）承担与学校信息公开有关的其他职责。第十一条学校各二级部门应当及时向信息公开工作领导小组办公室提供主动公开的相关信息。发布的信息涉及其他部门的，应当与有关部门进行沟通、确认，保证公开的信息准确一致。对信息公开存在争议的，经由信息公开工作领导小组确认。</w:t>
      </w:r>
    </w:p>
    <w:p w14:paraId="6EE4577D" w14:textId="77777777" w:rsidR="00AB7F83" w:rsidRPr="00AB7F83" w:rsidRDefault="00AB7F83" w:rsidP="00AB7F83">
      <w:r w:rsidRPr="00AB7F83">
        <w:t>—6—第十二条学校各二级部门对信息不能确定是否可以公开时，应当依照本办法及时报请信息公开工作领导小组审定。第十三条属于主动公开范围的信息生成或变更后，公开部门应在20个工作日内予以公开或更新。学校决策事项需要征求教师、学生和学校其他工作人员意见的，公开征求意见的期限不得少于10个工作日。第十四条公民、法人和其他组织根据自身学习、科研、工作等特殊需要申请获取学校信息，须填报《信息公开申请表》，采用书面形式（信函和数据电文形式）向信息公开工作领导小组办公室及校内有关单位提出申请，信息公开工作领导小组办公室及有关单位应当根据本办法和相关规定在15个工作日内根据下列情况分别作出答复：（一）属于公开范围的，告知申请人获取该信息的方式和途径；（二）属于不予公开范围的，告知申请人并说明理由；（三）不属于本校职责范围的或者该信息不存在的，告知申请人，对能够确定该信息的职责单位的，告知申请人该单位的名称、联系方式；（四）申请公开的信息含有不应当公开的内容但能够区分处理的，告知申请人并提供可以公开的信息内容，对不予公开的部分，说明理由；</w:t>
      </w:r>
    </w:p>
    <w:p w14:paraId="2E998C39" w14:textId="77777777" w:rsidR="00B122F0" w:rsidRPr="00B122F0" w:rsidRDefault="00B122F0" w:rsidP="00B122F0"/>
    <w:p w14:paraId="53A53C80" w14:textId="77777777" w:rsidR="00B122F0" w:rsidRPr="00B122F0" w:rsidRDefault="00B122F0" w:rsidP="00B122F0">
      <w:r w:rsidRPr="00B122F0">
        <w:t>—7—（五）申请内容不明确或申请手续不完备的，告知申请人作出更改、补充；申请人若不补正，视为放弃本次申请；（六）同一申请人无正当理由重复向学校申请公开同一信息，已经作出答复且该信息未发生变化的，不再重复处理并告知申请人；（七）学校根据实际情况作出的其他答复。第十五条学校提供给申请人的信息不在主动公开信息之内的，学校按照相关收费标准收取检索、复制、邮寄等费用，收取的费用纳入学校财务管理。第四章监督和保障第十六条学校将信息公开工作开展情况纳入领导干部</w:t>
      </w:r>
      <w:r w:rsidRPr="00B122F0">
        <w:lastRenderedPageBreak/>
        <w:t>绩效考评体系。考评对象违反《办法》和本办法规定的，责令改正；情节严重的，对其直接负责的主管人员和其他直接责任人员予以通报批评或根据有关规定给予处分。第十七条信息公开工作领导小组办公室负责编制上一学年学校信息公开工作年度报告，并按相关规定报送上级主管部门。第十八条公民、法人和其他组织认为学校及校内部门未按照《办法》和本办法规定履行信息公开义务的，可以向学校监察部门以及上级主管部门举报。第五章附则第十九条本校系统内的学校信息公开工作，适用于本办法。</w:t>
      </w:r>
    </w:p>
    <w:p w14:paraId="050ED385" w14:textId="77777777" w:rsidR="00B122F0" w:rsidRPr="00B122F0" w:rsidRDefault="00B122F0" w:rsidP="00B122F0">
      <w:r w:rsidRPr="00B122F0">
        <w:t>—8—第二十条法律、法规对主动公开高等学校信息的内容、形式有专门规定的，从其规定。第二十一条法律、法规对信息内容公开的期限另有规定的，从其规定。第二十二条本办法自发布之日起实施。</w:t>
      </w:r>
    </w:p>
    <w:p w14:paraId="24D540B4" w14:textId="77777777" w:rsidR="00B122F0" w:rsidRPr="00B122F0" w:rsidRDefault="00B122F0" w:rsidP="00B122F0">
      <w:r w:rsidRPr="00B122F0">
        <w:t>—9—附件1申请人信息公民姓名工作单位证件名称证件号码联系电话传真电子邮箱邮政编码联系地址法人/其他组织名称组织机构代码法人代表联系人姓名联系人电话传真电子邮箱邮政编码联系地址所需信息情况所需信息的内容描述所需信息的用途获取信息的方式（可多选）□电子邮件□传真□邮寄□自行领取声明：本人承诺，本申请表中所填写的各项内容均准确、有效，并对申请材料的真实性负责。申请人签名（盖章）：年月日</w:t>
      </w:r>
    </w:p>
    <w:p w14:paraId="241FF363" w14:textId="77777777" w:rsidR="00B122F0" w:rsidRPr="00B122F0" w:rsidRDefault="00B122F0" w:rsidP="00B122F0">
      <w:r w:rsidRPr="00B122F0">
        <w:t>—10—附件2（共11大类57条）序号类别公开事项及责任部门（括号内未责任部门）有关文件1基本信息（6项）（1）学校名称、办学地点、办学性质、办学宗旨、办学层次、办学规模、内部管理体制、校级领导班子简介及分工、学校机构设置（党委办公室）、学科情况、专业情况、各类在校生情况（教务处）、教师和专业技术人员数量、专业技术职务等级（人事处）等办学基本情况《高等学校信息公开办法》（教育部令第29号）《高等学校章程制定暂行办法》（教育部令第31号）（2）学校章程及制定的各项规章制度（行政办公室）（3）教职工代表大会相关制度、工作报告（工会）《学校教职工代表大会规定》（教育部令第32号）（4）学术委员会相关制度、年度报告（科技产业处）《高等学校学术委员会规程》（教育部令第35号）（5）学校发展规划、年度工作计划及重点工作安排（行政办公室）《高等学校信息公开办法》（教育部令第29号）</w:t>
      </w:r>
    </w:p>
    <w:p w14:paraId="78C8E711" w14:textId="77777777" w:rsidR="00B122F0" w:rsidRPr="00B122F0" w:rsidRDefault="00B122F0" w:rsidP="00B122F0">
      <w:r w:rsidRPr="00B122F0">
        <w:t>—11—（6）信息公开年度报告（行政办公室）《教育部办公厅关于做好2012-2013学年度高校信息公开年度报告工作的通知》（教办厅函〔2013〕48号）2招生考试信息（8项）（7）各层次、类型学历教育招生、考试与录取规定，各层次、类型学历教育招生计划（招生就业处、继续教育学院）《国务院办公厅关于印发当前政府信息公开重点工作安排的通知》（国办发〔2013〕73号）《高等学校信息公开办法》（教育部令第29号）《教育部关于进一步推进高校招生信息公开工作的通知》（教学函〔2013〕9号）《普通高等学校招生违规行为处理暂行办法》（教育部令第36号）（8）保送、自主选拔录取、高水平运动员和艺术特长生招生等特殊类型招生入选考生资格及测试结果（招生就业处）（9）考生个人录取信息查询渠道和办法，各层次、类型学历教育录取</w:t>
      </w:r>
      <w:r w:rsidRPr="00B122F0">
        <w:lastRenderedPageBreak/>
        <w:t>人数和录取最低分（招生就业处、继续教育学院）（10）招生咨询及考生申诉渠道，新生复查期间有关举报、调查及处理结果（招生就业处、继续教育学院）（11）研究生招生简章、招生专业目录、复试录取办法，各院（系、所）或学科、专业招收研究生人数《教育部关于做好2014年全国硕士学位研究生招生工作的通知》（教学〔2013〕12号）《教育部办公厅关于做好2014年硕士学位研究生招生考试执法监督工作的通知》（教监厅〔2013〕2号）（12）参加研究生复试的考生成绩（13）拟录取研究生名单（14）研究生招生咨询及申诉渠道3财务、资产及收费信息（7项）（15）财务、资产与财务管理制度（财务处）《高等学校信息公开办法》（教育部令第29号）（16）财政性资金、受捐赠财产的使用与管理情况（财务处）（17）校办企业资产、负债、国有资产保值增值等信息（资产管理处）</w:t>
      </w:r>
    </w:p>
    <w:p w14:paraId="4E5569AA" w14:textId="77777777" w:rsidR="00B122F0" w:rsidRPr="00B122F0" w:rsidRDefault="00B122F0" w:rsidP="00B122F0">
      <w:r w:rsidRPr="00B122F0">
        <w:t>—12—（18）仪器设备、图书、药品等物资设备采购和重大基建工程的招投标（采购办、基建处）（19）学校经费来源、收支预算总表、收入预算表、支出预算表、财政拨款支出预算表（财务处）《国务院办公厅关于印发当前政府信息公开重点工作安排的通知》（国办发〔2013〕73号）《高等学校信息公开办法》（教育部令第29号）《教育部关于做好高等学校财务信息公开工作的通知》（教财〔2012〕4号）《教育部关于进一步做好高等学校财务信息公开工作的通知》（教财函〔2013〕96号）（20）收支决算总表、收入决算表、支出决算表、财政拨款支出决算表（财务处）（21）收费项目、收费依据、收费标准及投诉方式（财务处）《高等学校信息公开办法》（教育部令第29号）4人事师资信息（5项）（22）校级领导干部社会兼职情况（党委办公室）《中共教育部党组关于进一步加强直属高校学校领导班子建设的若干意见》（教党〔2013〕39号）《中共教育部党组关于进一步加强直属高校党员领导干部兼职管理的通知》（教党〔2011〕22号）（23）校级领导干部因公出国（境）情况（党委办公室）（24）岗位设置管理与聘用办法（人事处）《高等学校信息公开办法》（教育部令第29号）《党政领导干部选拔任用工作条例》《事业单位公开招聘人员暂行规定》（人事部令第6号）（25）校内中层干部任免、人员招聘信息（党委办公室、人事处）（26）教职工争议解决办法（人事处）5教学质量信（27）专科生占全日制在校生总数的比例（教务处）、《国家中长期教育改革和发展规划纲要</w:t>
      </w:r>
    </w:p>
    <w:p w14:paraId="3DC38D94" w14:textId="77777777" w:rsidR="00B122F0" w:rsidRPr="00B122F0" w:rsidRDefault="00B122F0" w:rsidP="00B122F0">
      <w:r w:rsidRPr="00B122F0">
        <w:t>—13—息（9项）教师数量及结构（人事处）（2010-2020年）》《教育部办公厅关于普通高等学校编制发布2012年&lt;本科教学质量</w:t>
      </w:r>
      <w:proofErr w:type="gramStart"/>
      <w:r w:rsidRPr="00B122F0">
        <w:t>报告&gt;</w:t>
      </w:r>
      <w:proofErr w:type="gramEnd"/>
      <w:r w:rsidRPr="00B122F0">
        <w:t>的通知》(教高厅函〔2013〕33号)（28）学科与专业设置、当年新增专业、停招专业名单（教务处）（29）全校开设课程总门数、实践教学学分占总学分比例、选修课学分占总学分比例等课程与教学计划（教务处）（30）主讲专科课程的教授占教授总数的比例、教授授本科课程占课程总门次数的比例（教务处）（31）重点学科建设情况（教务处）（32）实验室、仪器设备配置与图书藏量（实验实训中心、图书馆）（33）教学与科研成果评选结果（教务处、科技产业处）（34）国家组织的教学评估结果（教务处）（35）促进毕业生就业的政策措施和指导服务（招生就业处）《高等学校信息公开办法》（教育部令第29号）《教育部办公厅关于编制发布高校毕业生就业质量年度报告的通知》(教学厅函〔2013〕25号)</w:t>
      </w:r>
      <w:r w:rsidRPr="00B122F0">
        <w:lastRenderedPageBreak/>
        <w:t>（36）毕业生的规模、结构、就业率、就业流向（招生就业处）（37）高校毕业生就业质量年度报告（招生就业处）</w:t>
      </w:r>
    </w:p>
    <w:p w14:paraId="121B330C" w14:textId="77777777" w:rsidR="00B122F0" w:rsidRPr="00B122F0" w:rsidRDefault="00B122F0" w:rsidP="00B122F0">
      <w:r w:rsidRPr="00B122F0">
        <w:t>—14—（38）艺术教育发展年度报告（校团委）《学校艺术教育工作规程》（教育部令13号）《教育部关于推进学校艺术教育发展的若干意见》（教体艺〔2014〕1号）（39）专科教学质量报告（教务处）《教育部办公厅关于普通高等学校编制发布2012年&lt;本科教学质量报告&gt;的通知》(教高厅函〔2013〕33号)6学生管理服务信息（4项）（40）学籍管理办法（教务处）《高等学校信息公开办法》（教育部令第29号）（41）学生奖学金、助学金、学费减免、助学贷款、勤工俭学的申请与管理规定（学生工作部）（42）学生奖励处罚办法（学生工作部）《普通高等学校学生管理规定》（教育部令第21号）（43）学生申诉办法（学生工作部）《高等学校信息公开办法》（教育部令第29号）7学风建设信息（3项）（44）学风建设机构（学生工作部）《教育部关于切实加强和改进高等学校学风建设的实施意见》（教技〔2011〕1号）（45）学术规范制度（科技产业处）（46）学术不端行为查处机制（科技产业处）8学位、学科信息（4项）（47）授予博士、硕士、学士学位的基本要求《高等学校信息公开办法》（教育部令第29号）《关于进一步加强在职人员攻读硕士专业学位和授予同等学力人员硕士、博士学位管理工作的意见》（学位〔2013〕36号）（48）拟授予硕士、博士学位同等学力人员资格审查和学力水平认定</w:t>
      </w:r>
    </w:p>
    <w:p w14:paraId="38820364" w14:textId="77777777" w:rsidR="00B122F0" w:rsidRPr="00B122F0" w:rsidRDefault="00B122F0" w:rsidP="00B122F0">
      <w:r w:rsidRPr="00B122F0">
        <w:t>—15—（49）新增硕士、博士学位授权学科或专业学位授权点审核办法《关于开展增列硕士专业学位授权点审核工作的通知》（学位〔2013〕37号）《关于委托部分学位授予单位自行审核博士学位授权一级学科点和硕士学位授权一级学科点的通知》（学位〔2010〕18号）《关于发布〈国务院学位委员会关于授予具有研究生毕业同等学力人员硕士、博士学位的规定〉的通知》（学位〔1998〕54号）《关于启用“全国同等学力人员申请硕士学位管理工作信息平台”的通知》（学位办〔2011〕70号）（50）拟新增学位授权学科或专业学位授权点的申报及论证材料9对外交流与合作信息（2项）（51）对外交流与中外合作办学情况（行政办公室）《高等学校接受外国留学生管理规定》（教育部令第9号）《教育部关于进一步加强高等学校中外合作办学质量保障工作的意见》（教外办学〔2013〕91号）（52）对外交流与中外合作办学管理相关规定（行政办公室）10校企合作（53）校企合作、校校合作、校地合作等事项（科技产业处）创新创业（54）创新创业相关事项（创新创业中心）11其他（3项）（55）巡视组反馈意见，落实反馈意见整改情况（党委办公室）《中共中央关于印发〈中国共产党巡视工作条例（试行）〉的通知》（中发〔2009〕7号）《中共教育部党组关于进一步加强和改进巡视工作的意见》（教党〔2013〕3号）</w:t>
      </w:r>
    </w:p>
    <w:p w14:paraId="6EC8D75C" w14:textId="77777777" w:rsidR="00B122F0" w:rsidRPr="00B122F0" w:rsidRDefault="00B122F0" w:rsidP="00B122F0">
      <w:r w:rsidRPr="00B122F0">
        <w:t>—16—（56）自然灾害等突发事件的应急处理预案、预警信息和处置情况，涉及学校的重大事件的调查和处理情况（武装保卫处）《高等学校信息公开办法》（教育部令第29号）（57）法律、法规和规章制度需要公开的其他事项</w:t>
      </w:r>
    </w:p>
    <w:p w14:paraId="0DD32151" w14:textId="77777777" w:rsidR="00B122F0" w:rsidRPr="00B122F0" w:rsidRDefault="00B122F0">
      <w:pPr>
        <w:rPr>
          <w:rFonts w:hint="eastAsia"/>
        </w:rPr>
      </w:pPr>
    </w:p>
    <w:sectPr w:rsidR="00B122F0" w:rsidRPr="00B122F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08"/>
    <w:rsid w:val="00121E88"/>
    <w:rsid w:val="0048498F"/>
    <w:rsid w:val="004D6A06"/>
    <w:rsid w:val="00542644"/>
    <w:rsid w:val="00571D64"/>
    <w:rsid w:val="006B5D76"/>
    <w:rsid w:val="006E5B61"/>
    <w:rsid w:val="007B24B0"/>
    <w:rsid w:val="00910CE3"/>
    <w:rsid w:val="00AB7F83"/>
    <w:rsid w:val="00B122F0"/>
    <w:rsid w:val="00C65166"/>
    <w:rsid w:val="00D05FBD"/>
    <w:rsid w:val="00E81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994B4B"/>
  <w15:chartTrackingRefBased/>
  <w15:docId w15:val="{00D8DF7A-05E1-4E3B-9F64-7A754EB7C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qFormat/>
    <w:rsid w:val="00E81F08"/>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E81F08"/>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E81F08"/>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E81F08"/>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E81F08"/>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E81F08"/>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E81F08"/>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81F08"/>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E81F08"/>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81F08"/>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E81F08"/>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E81F08"/>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E81F08"/>
    <w:rPr>
      <w:rFonts w:cstheme="majorBidi"/>
      <w:color w:val="2F5496" w:themeColor="accent1" w:themeShade="BF"/>
      <w:sz w:val="28"/>
      <w:szCs w:val="28"/>
    </w:rPr>
  </w:style>
  <w:style w:type="character" w:customStyle="1" w:styleId="50">
    <w:name w:val="标题 5 字符"/>
    <w:basedOn w:val="a0"/>
    <w:link w:val="5"/>
    <w:uiPriority w:val="9"/>
    <w:semiHidden/>
    <w:rsid w:val="00E81F08"/>
    <w:rPr>
      <w:rFonts w:cstheme="majorBidi"/>
      <w:color w:val="2F5496" w:themeColor="accent1" w:themeShade="BF"/>
      <w:sz w:val="24"/>
    </w:rPr>
  </w:style>
  <w:style w:type="character" w:customStyle="1" w:styleId="60">
    <w:name w:val="标题 6 字符"/>
    <w:basedOn w:val="a0"/>
    <w:link w:val="6"/>
    <w:uiPriority w:val="9"/>
    <w:semiHidden/>
    <w:rsid w:val="00E81F08"/>
    <w:rPr>
      <w:rFonts w:cstheme="majorBidi"/>
      <w:b/>
      <w:bCs/>
      <w:color w:val="2F5496" w:themeColor="accent1" w:themeShade="BF"/>
    </w:rPr>
  </w:style>
  <w:style w:type="character" w:customStyle="1" w:styleId="70">
    <w:name w:val="标题 7 字符"/>
    <w:basedOn w:val="a0"/>
    <w:link w:val="7"/>
    <w:uiPriority w:val="9"/>
    <w:semiHidden/>
    <w:rsid w:val="00E81F08"/>
    <w:rPr>
      <w:rFonts w:cstheme="majorBidi"/>
      <w:b/>
      <w:bCs/>
      <w:color w:val="595959" w:themeColor="text1" w:themeTint="A6"/>
    </w:rPr>
  </w:style>
  <w:style w:type="character" w:customStyle="1" w:styleId="80">
    <w:name w:val="标题 8 字符"/>
    <w:basedOn w:val="a0"/>
    <w:link w:val="8"/>
    <w:uiPriority w:val="9"/>
    <w:semiHidden/>
    <w:rsid w:val="00E81F08"/>
    <w:rPr>
      <w:rFonts w:cstheme="majorBidi"/>
      <w:color w:val="595959" w:themeColor="text1" w:themeTint="A6"/>
    </w:rPr>
  </w:style>
  <w:style w:type="character" w:customStyle="1" w:styleId="90">
    <w:name w:val="标题 9 字符"/>
    <w:basedOn w:val="a0"/>
    <w:link w:val="9"/>
    <w:uiPriority w:val="9"/>
    <w:semiHidden/>
    <w:rsid w:val="00E81F08"/>
    <w:rPr>
      <w:rFonts w:eastAsiaTheme="majorEastAsia" w:cstheme="majorBidi"/>
      <w:color w:val="595959" w:themeColor="text1" w:themeTint="A6"/>
    </w:rPr>
  </w:style>
  <w:style w:type="paragraph" w:styleId="a3">
    <w:name w:val="Title"/>
    <w:basedOn w:val="a"/>
    <w:next w:val="a"/>
    <w:link w:val="a4"/>
    <w:uiPriority w:val="10"/>
    <w:qFormat/>
    <w:rsid w:val="00E81F0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81F0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1F0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81F0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1F08"/>
    <w:pPr>
      <w:spacing w:before="160"/>
      <w:jc w:val="center"/>
    </w:pPr>
    <w:rPr>
      <w:i/>
      <w:iCs/>
      <w:color w:val="404040" w:themeColor="text1" w:themeTint="BF"/>
    </w:rPr>
  </w:style>
  <w:style w:type="character" w:customStyle="1" w:styleId="a8">
    <w:name w:val="引用 字符"/>
    <w:basedOn w:val="a0"/>
    <w:link w:val="a7"/>
    <w:uiPriority w:val="29"/>
    <w:rsid w:val="00E81F08"/>
    <w:rPr>
      <w:i/>
      <w:iCs/>
      <w:color w:val="404040" w:themeColor="text1" w:themeTint="BF"/>
    </w:rPr>
  </w:style>
  <w:style w:type="paragraph" w:styleId="a9">
    <w:name w:val="List Paragraph"/>
    <w:basedOn w:val="a"/>
    <w:uiPriority w:val="34"/>
    <w:qFormat/>
    <w:rsid w:val="00E81F08"/>
    <w:pPr>
      <w:ind w:left="720"/>
      <w:contextualSpacing/>
    </w:pPr>
  </w:style>
  <w:style w:type="character" w:styleId="aa">
    <w:name w:val="Intense Emphasis"/>
    <w:basedOn w:val="a0"/>
    <w:uiPriority w:val="21"/>
    <w:qFormat/>
    <w:rsid w:val="00E81F08"/>
    <w:rPr>
      <w:i/>
      <w:iCs/>
      <w:color w:val="2F5496" w:themeColor="accent1" w:themeShade="BF"/>
    </w:rPr>
  </w:style>
  <w:style w:type="paragraph" w:styleId="ab">
    <w:name w:val="Intense Quote"/>
    <w:basedOn w:val="a"/>
    <w:next w:val="a"/>
    <w:link w:val="ac"/>
    <w:uiPriority w:val="30"/>
    <w:qFormat/>
    <w:rsid w:val="00E81F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E81F08"/>
    <w:rPr>
      <w:i/>
      <w:iCs/>
      <w:color w:val="2F5496" w:themeColor="accent1" w:themeShade="BF"/>
    </w:rPr>
  </w:style>
  <w:style w:type="character" w:styleId="ad">
    <w:name w:val="Intense Reference"/>
    <w:basedOn w:val="a0"/>
    <w:uiPriority w:val="32"/>
    <w:qFormat/>
    <w:rsid w:val="00E81F08"/>
    <w:rPr>
      <w:b/>
      <w:bCs/>
      <w:smallCaps/>
      <w:color w:val="2F5496" w:themeColor="accent1" w:themeShade="BF"/>
      <w:spacing w:val="5"/>
    </w:rPr>
  </w:style>
  <w:style w:type="paragraph" w:styleId="TOC">
    <w:name w:val="TOC Heading"/>
    <w:basedOn w:val="1"/>
    <w:next w:val="a"/>
    <w:uiPriority w:val="39"/>
    <w:unhideWhenUsed/>
    <w:qFormat/>
    <w:rsid w:val="00D05FBD"/>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D05FBD"/>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D05FBD"/>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D05FBD"/>
    <w:pPr>
      <w:widowControl/>
      <w:spacing w:after="100" w:line="259" w:lineRule="auto"/>
      <w:ind w:left="440"/>
    </w:pPr>
    <w:rPr>
      <w:rFonts w:cs="Times New Roman"/>
      <w:kern w:val="0"/>
      <w:szCs w:val="22"/>
      <w14:ligatures w14:val="none"/>
    </w:rPr>
  </w:style>
  <w:style w:type="character" w:styleId="ae">
    <w:name w:val="Hyperlink"/>
    <w:basedOn w:val="a0"/>
    <w:uiPriority w:val="99"/>
    <w:unhideWhenUsed/>
    <w:rsid w:val="00D05FBD"/>
    <w:rPr>
      <w:color w:val="0563C1" w:themeColor="hyperlink"/>
      <w:u w:val="single"/>
    </w:rPr>
  </w:style>
  <w:style w:type="paragraph" w:styleId="af">
    <w:name w:val="Plain Text"/>
    <w:basedOn w:val="a"/>
    <w:link w:val="af0"/>
    <w:rsid w:val="00B122F0"/>
    <w:pPr>
      <w:spacing w:after="0" w:line="240" w:lineRule="auto"/>
      <w:jc w:val="both"/>
    </w:pPr>
    <w:rPr>
      <w:rFonts w:ascii="宋体" w:eastAsia="宋体" w:hAnsi="Courier New" w:cs="Courier New"/>
      <w:sz w:val="21"/>
      <w:szCs w:val="21"/>
      <w14:ligatures w14:val="none"/>
    </w:rPr>
  </w:style>
  <w:style w:type="character" w:customStyle="1" w:styleId="af0">
    <w:name w:val="纯文本 字符"/>
    <w:basedOn w:val="a0"/>
    <w:link w:val="af"/>
    <w:rsid w:val="00B122F0"/>
    <w:rPr>
      <w:rFonts w:ascii="宋体" w:eastAsia="宋体" w:hAnsi="Courier New" w:cs="Courier New"/>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control" Target="activeX/activeX1.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w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2155DE9A-CA5F-4C83-B20F-8B06B3C79D0C}"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3C17-0B07-44CE-B5BE-32EE4739D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34</Pages>
  <Words>3037</Words>
  <Characters>17314</Characters>
  <Application>Microsoft Office Word</Application>
  <DocSecurity>0</DocSecurity>
  <Lines>144</Lines>
  <Paragraphs>40</Paragraphs>
  <ScaleCrop>false</ScaleCrop>
  <Company/>
  <LinksUpToDate>false</LinksUpToDate>
  <CharactersWithSpaces>20311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川入 林</dc:creator>
  <cp:keywords/>
  <dc:description/>
  <cp:lastModifiedBy>川入 林</cp:lastModifiedBy>
  <cp:revision>6</cp:revision>
  <dcterms:created xsi:type="dcterms:W3CDTF">2025-09-03T03:58:00Z</dcterms:created>
  <dcterms:modified xsi:type="dcterms:W3CDTF">2025-09-03T08:32:00Z</dcterms:modified>
</cp:coreProperties>
</file>